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697F85" w14:textId="2FEB427C" w:rsidR="00784CFA" w:rsidRDefault="00784CFA" w:rsidP="007D7995">
      <w:pPr>
        <w:spacing w:line="480" w:lineRule="auto"/>
        <w:rPr>
          <w:b/>
          <w:bCs/>
        </w:rPr>
      </w:pPr>
      <w:r w:rsidRPr="009362B4">
        <w:rPr>
          <w:b/>
          <w:bCs/>
        </w:rPr>
        <w:t xml:space="preserve">Risk assessment for non-crop legumes as </w:t>
      </w:r>
      <w:r w:rsidR="00366EB5">
        <w:rPr>
          <w:b/>
          <w:bCs/>
        </w:rPr>
        <w:t>hosts</w:t>
      </w:r>
      <w:r w:rsidR="002E7529" w:rsidRPr="009362B4">
        <w:rPr>
          <w:b/>
          <w:bCs/>
        </w:rPr>
        <w:t xml:space="preserve"> for </w:t>
      </w:r>
      <w:r w:rsidR="004A092F">
        <w:rPr>
          <w:b/>
          <w:bCs/>
        </w:rPr>
        <w:t>P</w:t>
      </w:r>
      <w:r w:rsidR="002E7529" w:rsidRPr="7F717119">
        <w:rPr>
          <w:b/>
          <w:bCs/>
        </w:rPr>
        <w:t>ea</w:t>
      </w:r>
      <w:r w:rsidR="002E7529" w:rsidRPr="009362B4">
        <w:rPr>
          <w:b/>
          <w:bCs/>
        </w:rPr>
        <w:t xml:space="preserve"> </w:t>
      </w:r>
      <w:r w:rsidR="004A092F">
        <w:rPr>
          <w:b/>
          <w:bCs/>
        </w:rPr>
        <w:t>E</w:t>
      </w:r>
      <w:r w:rsidR="002E7529" w:rsidRPr="009362B4">
        <w:rPr>
          <w:b/>
          <w:bCs/>
        </w:rPr>
        <w:t xml:space="preserve">nation </w:t>
      </w:r>
      <w:r w:rsidR="004A092F">
        <w:rPr>
          <w:b/>
          <w:bCs/>
        </w:rPr>
        <w:t>M</w:t>
      </w:r>
      <w:r w:rsidR="002E7529" w:rsidRPr="009362B4">
        <w:rPr>
          <w:b/>
          <w:bCs/>
        </w:rPr>
        <w:t xml:space="preserve">osaic </w:t>
      </w:r>
      <w:r w:rsidR="004A092F">
        <w:rPr>
          <w:b/>
          <w:bCs/>
        </w:rPr>
        <w:t>Vi</w:t>
      </w:r>
      <w:r w:rsidR="002E7529" w:rsidRPr="009362B4">
        <w:rPr>
          <w:b/>
          <w:bCs/>
        </w:rPr>
        <w:t>rus and</w:t>
      </w:r>
      <w:r w:rsidR="001E08E2">
        <w:rPr>
          <w:b/>
          <w:bCs/>
        </w:rPr>
        <w:t xml:space="preserve"> the</w:t>
      </w:r>
      <w:r w:rsidR="002E7529" w:rsidRPr="009362B4">
        <w:rPr>
          <w:b/>
          <w:bCs/>
        </w:rPr>
        <w:t xml:space="preserve"> </w:t>
      </w:r>
      <w:ins w:id="0" w:author="Liesl Oeller" w:date="2021-12-06T16:50:00Z">
        <w:r w:rsidR="007D7995">
          <w:rPr>
            <w:b/>
            <w:bCs/>
          </w:rPr>
          <w:t>ap</w:t>
        </w:r>
      </w:ins>
      <w:ins w:id="1" w:author="Liesl Oeller" w:date="2021-12-06T16:51:00Z">
        <w:r w:rsidR="007D7995">
          <w:rPr>
            <w:b/>
            <w:bCs/>
          </w:rPr>
          <w:t xml:space="preserve">hid </w:t>
        </w:r>
      </w:ins>
      <w:r w:rsidR="002E7529" w:rsidRPr="009362B4">
        <w:rPr>
          <w:b/>
          <w:bCs/>
        </w:rPr>
        <w:t xml:space="preserve">vector </w:t>
      </w:r>
      <w:proofErr w:type="spellStart"/>
      <w:r w:rsidR="002E7529" w:rsidRPr="009362B4">
        <w:rPr>
          <w:b/>
          <w:bCs/>
          <w:i/>
          <w:iCs/>
        </w:rPr>
        <w:t>Acyrothosiphon</w:t>
      </w:r>
      <w:proofErr w:type="spellEnd"/>
      <w:r w:rsidR="002E7529" w:rsidRPr="009362B4">
        <w:rPr>
          <w:b/>
          <w:bCs/>
          <w:i/>
          <w:iCs/>
        </w:rPr>
        <w:t xml:space="preserve"> </w:t>
      </w:r>
      <w:proofErr w:type="spellStart"/>
      <w:r w:rsidR="002E7529" w:rsidRPr="009362B4">
        <w:rPr>
          <w:b/>
          <w:bCs/>
          <w:i/>
          <w:iCs/>
        </w:rPr>
        <w:t>pisum</w:t>
      </w:r>
      <w:proofErr w:type="spellEnd"/>
      <w:r w:rsidR="004A092F">
        <w:rPr>
          <w:b/>
          <w:bCs/>
        </w:rPr>
        <w:t>: a community ecology approach</w:t>
      </w:r>
    </w:p>
    <w:p w14:paraId="6F6252EE" w14:textId="77777777" w:rsidR="007D7995" w:rsidRPr="004A092F" w:rsidRDefault="007D7995" w:rsidP="007D7995">
      <w:pPr>
        <w:spacing w:line="480" w:lineRule="auto"/>
        <w:rPr>
          <w:b/>
          <w:bCs/>
        </w:rPr>
      </w:pPr>
    </w:p>
    <w:p w14:paraId="4ED5158D" w14:textId="10C5E0E0" w:rsidR="00015E3A" w:rsidRDefault="00015E3A" w:rsidP="007D7995">
      <w:pPr>
        <w:spacing w:line="480" w:lineRule="auto"/>
        <w:rPr>
          <w:vertAlign w:val="superscript"/>
        </w:rPr>
      </w:pPr>
      <w:r w:rsidRPr="00E41B57">
        <w:t>Robert E. Clark</w:t>
      </w:r>
      <w:r w:rsidR="008862E8" w:rsidRPr="003421D9">
        <w:rPr>
          <w:vertAlign w:val="superscript"/>
        </w:rPr>
        <w:t>1</w:t>
      </w:r>
      <w:r w:rsidR="00512B66" w:rsidRPr="003421D9">
        <w:rPr>
          <w:vertAlign w:val="superscript"/>
        </w:rPr>
        <w:t>,</w:t>
      </w:r>
      <w:r w:rsidR="003421D9">
        <w:rPr>
          <w:vertAlign w:val="superscript"/>
        </w:rPr>
        <w:t>2</w:t>
      </w:r>
      <w:r w:rsidR="007D7995">
        <w:rPr>
          <w:vertAlign w:val="superscript"/>
        </w:rPr>
        <w:t>*</w:t>
      </w:r>
      <w:r w:rsidRPr="00E41B57">
        <w:t xml:space="preserve">, </w:t>
      </w:r>
      <w:r w:rsidR="0013027E">
        <w:t>S</w:t>
      </w:r>
      <w:r w:rsidR="00BE281D">
        <w:t>aumik</w:t>
      </w:r>
      <w:r w:rsidR="0013027E">
        <w:t xml:space="preserve"> Basu</w:t>
      </w:r>
      <w:r w:rsidR="0013027E" w:rsidRPr="003421D9">
        <w:rPr>
          <w:vertAlign w:val="superscript"/>
        </w:rPr>
        <w:t>1</w:t>
      </w:r>
      <w:r w:rsidR="0013027E">
        <w:t xml:space="preserve">, </w:t>
      </w:r>
      <w:r w:rsidRPr="00E41B57">
        <w:t>Sanford D. Eigenbrode</w:t>
      </w:r>
      <w:r w:rsidR="003421D9">
        <w:rPr>
          <w:vertAlign w:val="superscript"/>
        </w:rPr>
        <w:t>3</w:t>
      </w:r>
      <w:r w:rsidRPr="00E41B57">
        <w:t>, Elisabeth C. Oeller</w:t>
      </w:r>
      <w:r w:rsidR="005C6737">
        <w:rPr>
          <w:vertAlign w:val="superscript"/>
        </w:rPr>
        <w:t>1,3</w:t>
      </w:r>
      <w:r w:rsidRPr="00E41B57">
        <w:t>, David W. Crowder</w:t>
      </w:r>
      <w:r w:rsidR="008862E8" w:rsidRPr="003421D9">
        <w:rPr>
          <w:vertAlign w:val="superscript"/>
        </w:rPr>
        <w:t>1</w:t>
      </w:r>
    </w:p>
    <w:p w14:paraId="1250BDCE" w14:textId="77777777" w:rsidR="007D7995" w:rsidRPr="007D7995" w:rsidRDefault="007D7995" w:rsidP="007D7995">
      <w:pPr>
        <w:spacing w:line="480" w:lineRule="auto"/>
      </w:pPr>
    </w:p>
    <w:p w14:paraId="5B528583" w14:textId="74FF1F49" w:rsidR="008862E8" w:rsidRDefault="00990494" w:rsidP="007D7995">
      <w:pPr>
        <w:spacing w:line="480" w:lineRule="auto"/>
      </w:pPr>
      <w:r w:rsidRPr="003421D9">
        <w:rPr>
          <w:vertAlign w:val="superscript"/>
        </w:rPr>
        <w:t xml:space="preserve">1 </w:t>
      </w:r>
      <w:r>
        <w:t>Department of Entomology, Washington State University, Pullman, Washington</w:t>
      </w:r>
      <w:r w:rsidR="00CC51DA">
        <w:t>, USA</w:t>
      </w:r>
    </w:p>
    <w:p w14:paraId="655424D9" w14:textId="12F418B3" w:rsidR="003421D9" w:rsidRDefault="003421D9" w:rsidP="007D7995">
      <w:pPr>
        <w:spacing w:line="480" w:lineRule="auto"/>
      </w:pPr>
      <w:r>
        <w:rPr>
          <w:vertAlign w:val="superscript"/>
        </w:rPr>
        <w:t>2</w:t>
      </w:r>
      <w:r w:rsidRPr="003421D9">
        <w:rPr>
          <w:vertAlign w:val="superscript"/>
        </w:rPr>
        <w:t xml:space="preserve"> </w:t>
      </w:r>
      <w:proofErr w:type="spellStart"/>
      <w:r>
        <w:t>EcoData</w:t>
      </w:r>
      <w:proofErr w:type="spellEnd"/>
      <w:r>
        <w:t xml:space="preserve"> Technology LLC, Oxford, Connecticut</w:t>
      </w:r>
      <w:r w:rsidR="00CC51DA">
        <w:t>, USA</w:t>
      </w:r>
    </w:p>
    <w:p w14:paraId="544ED121" w14:textId="17408805" w:rsidR="003421D9" w:rsidRDefault="003421D9" w:rsidP="007D7995">
      <w:pPr>
        <w:spacing w:line="480" w:lineRule="auto"/>
      </w:pPr>
      <w:r>
        <w:rPr>
          <w:vertAlign w:val="superscript"/>
        </w:rPr>
        <w:t>3</w:t>
      </w:r>
      <w:r w:rsidR="00512B66" w:rsidRPr="003421D9">
        <w:rPr>
          <w:vertAlign w:val="superscript"/>
        </w:rPr>
        <w:t xml:space="preserve"> </w:t>
      </w:r>
      <w:r>
        <w:t>Department of Entomology, Plant Pathology, and Nematology, University of Idaho, Moscow,</w:t>
      </w:r>
      <w:r w:rsidR="007D7995">
        <w:t xml:space="preserve"> </w:t>
      </w:r>
      <w:r>
        <w:t>Idaho, USA</w:t>
      </w:r>
    </w:p>
    <w:p w14:paraId="21AED8E6" w14:textId="77777777" w:rsidR="007D7995" w:rsidRPr="009875CC" w:rsidRDefault="007D7995" w:rsidP="007D7995">
      <w:pPr>
        <w:spacing w:line="480" w:lineRule="auto"/>
      </w:pPr>
    </w:p>
    <w:p w14:paraId="2DBCE715" w14:textId="0395AD93" w:rsidR="00990494" w:rsidRDefault="007D7995" w:rsidP="007D7995">
      <w:pPr>
        <w:spacing w:line="480" w:lineRule="auto"/>
      </w:pPr>
      <w:r>
        <w:rPr>
          <w:vertAlign w:val="superscript"/>
        </w:rPr>
        <w:t>*</w:t>
      </w:r>
      <w:r w:rsidR="00D06DA9" w:rsidRPr="00D06DA9">
        <w:rPr>
          <w:vertAlign w:val="superscript"/>
        </w:rPr>
        <w:t xml:space="preserve"> </w:t>
      </w:r>
      <w:r w:rsidR="00D06DA9">
        <w:t>Corresponding author</w:t>
      </w:r>
      <w:r>
        <w:t>:</w:t>
      </w:r>
      <w:r w:rsidR="00D06DA9">
        <w:t xml:space="preserve"> </w:t>
      </w:r>
      <w:hyperlink r:id="rId6" w:history="1">
        <w:r w:rsidR="00D06DA9" w:rsidRPr="00D572A7">
          <w:rPr>
            <w:rStyle w:val="Hyperlink"/>
          </w:rPr>
          <w:t>robert.e.clark@wsu.edu</w:t>
        </w:r>
      </w:hyperlink>
    </w:p>
    <w:p w14:paraId="3BC8F257" w14:textId="77777777" w:rsidR="00D06DA9" w:rsidRPr="004603D5" w:rsidRDefault="00D06DA9" w:rsidP="007D7995">
      <w:pPr>
        <w:spacing w:line="480" w:lineRule="auto"/>
      </w:pPr>
    </w:p>
    <w:p w14:paraId="073DDA1D" w14:textId="12B5DC62" w:rsidR="004603D5" w:rsidRPr="00E048D3" w:rsidRDefault="00E048D3">
      <w:pPr>
        <w:rPr>
          <w:rPrChange w:id="2" w:author="Liesl Oeller" w:date="2021-12-16T09:22:00Z">
            <w:rPr>
              <w:b/>
              <w:bCs/>
            </w:rPr>
          </w:rPrChange>
        </w:rPr>
      </w:pPr>
      <w:ins w:id="3" w:author="Liesl Oeller" w:date="2021-12-16T09:20:00Z">
        <w:r w:rsidRPr="00E048D3">
          <w:rPr>
            <w:rPrChange w:id="4" w:author="Liesl Oeller" w:date="2021-12-16T09:22:00Z">
              <w:rPr>
                <w:b/>
                <w:bCs/>
              </w:rPr>
            </w:rPrChange>
          </w:rPr>
          <w:t>Acknowl</w:t>
        </w:r>
      </w:ins>
      <w:ins w:id="5" w:author="Liesl Oeller" w:date="2021-12-16T09:21:00Z">
        <w:r w:rsidRPr="00E048D3">
          <w:rPr>
            <w:rPrChange w:id="6" w:author="Liesl Oeller" w:date="2021-12-16T09:22:00Z">
              <w:rPr>
                <w:b/>
                <w:bCs/>
              </w:rPr>
            </w:rPrChange>
          </w:rPr>
          <w:t>edgements here</w:t>
        </w:r>
      </w:ins>
      <w:r w:rsidR="004603D5" w:rsidRPr="00E048D3">
        <w:rPr>
          <w:rPrChange w:id="7" w:author="Liesl Oeller" w:date="2021-12-16T09:22:00Z">
            <w:rPr>
              <w:b/>
              <w:bCs/>
            </w:rPr>
          </w:rPrChange>
        </w:rPr>
        <w:br w:type="page"/>
      </w:r>
    </w:p>
    <w:p w14:paraId="68604632" w14:textId="32852128" w:rsidR="00F02998" w:rsidRPr="00E41B57" w:rsidRDefault="00343292" w:rsidP="004B17E4">
      <w:pPr>
        <w:spacing w:line="480" w:lineRule="auto"/>
      </w:pPr>
      <w:r w:rsidRPr="00C87886">
        <w:rPr>
          <w:b/>
          <w:bCs/>
        </w:rPr>
        <w:lastRenderedPageBreak/>
        <w:t>Abstract</w:t>
      </w:r>
      <w:r w:rsidR="00866A67">
        <w:t xml:space="preserve"> (</w:t>
      </w:r>
      <w:proofErr w:type="gramStart"/>
      <w:r w:rsidR="00866A67">
        <w:t>300 word</w:t>
      </w:r>
      <w:proofErr w:type="gramEnd"/>
      <w:r w:rsidR="00866A67">
        <w:t xml:space="preserve"> limit for J</w:t>
      </w:r>
      <w:r w:rsidR="00FE06BF">
        <w:t>ournal of Applied Entomology)</w:t>
      </w:r>
    </w:p>
    <w:p w14:paraId="3A90542D" w14:textId="77777777" w:rsidR="00E048D3" w:rsidRDefault="0011794C" w:rsidP="004B17E4">
      <w:pPr>
        <w:spacing w:line="480" w:lineRule="auto"/>
        <w:rPr>
          <w:ins w:id="8" w:author="Liesl Oeller" w:date="2021-12-16T09:22:00Z"/>
        </w:rPr>
      </w:pPr>
      <w:r w:rsidRPr="00E41B57">
        <w:t xml:space="preserve">Viral </w:t>
      </w:r>
      <w:r w:rsidR="008E09E4" w:rsidRPr="00E41B57">
        <w:t>plant</w:t>
      </w:r>
      <w:r w:rsidRPr="00E41B57">
        <w:t xml:space="preserve"> pathogens</w:t>
      </w:r>
      <w:r w:rsidR="008E09E4" w:rsidRPr="00E41B57">
        <w:t xml:space="preserve"> have devastating impacts on agricultural systems, and insects are frequent</w:t>
      </w:r>
      <w:r w:rsidR="00581CD5" w:rsidRPr="00E41B57">
        <w:t xml:space="preserve"> vectors for these diseases. However, most insect vectors of crop pathogens </w:t>
      </w:r>
      <w:r w:rsidR="000F37C2" w:rsidRPr="00E41B57">
        <w:t xml:space="preserve">are herbivores with </w:t>
      </w:r>
      <w:r w:rsidR="00581CD5" w:rsidRPr="00E41B57">
        <w:t>a diet-breath that encompasses both crop and non-crop hosts.</w:t>
      </w:r>
      <w:r w:rsidR="00250D0C" w:rsidRPr="00E41B57">
        <w:t xml:space="preserve"> </w:t>
      </w:r>
      <w:commentRangeStart w:id="9"/>
      <w:r w:rsidR="00330C41">
        <w:t xml:space="preserve">Consequently, it remains difficult to map the potential risk of non-crop hosts for pathogens for herbivores with a wide diet-breadth. </w:t>
      </w:r>
      <w:commentRangeEnd w:id="9"/>
      <w:r w:rsidR="00FC5CE4">
        <w:rPr>
          <w:rStyle w:val="CommentReference"/>
          <w:rFonts w:asciiTheme="minorHAnsi" w:eastAsiaTheme="minorHAnsi" w:hAnsiTheme="minorHAnsi" w:cstheme="minorBidi"/>
        </w:rPr>
        <w:commentReference w:id="9"/>
      </w:r>
      <w:r w:rsidR="00330C41">
        <w:t>I</w:t>
      </w:r>
      <w:r w:rsidR="00713487">
        <w:t>n</w:t>
      </w:r>
      <w:r w:rsidR="00330C41">
        <w:t xml:space="preserve"> this study we take a community-level approach to plant-</w:t>
      </w:r>
      <w:r w:rsidR="00713487">
        <w:t xml:space="preserve">vector-virus </w:t>
      </w:r>
      <w:r w:rsidR="00330C41">
        <w:t>interactions to complete a risk assessment study for pulse crops.</w:t>
      </w:r>
      <w:r w:rsidR="00330C41" w:rsidRPr="00E41B57">
        <w:t xml:space="preserve"> </w:t>
      </w:r>
      <w:r w:rsidR="00250D0C" w:rsidRPr="00E41B57">
        <w:t xml:space="preserve">The </w:t>
      </w:r>
      <w:r w:rsidR="43E08BA8" w:rsidRPr="7F717119">
        <w:t>p</w:t>
      </w:r>
      <w:r w:rsidR="00250D0C" w:rsidRPr="7F717119">
        <w:t>ea</w:t>
      </w:r>
      <w:r w:rsidR="00250D0C" w:rsidRPr="00E41B57">
        <w:t xml:space="preserve"> aphid (</w:t>
      </w:r>
      <w:proofErr w:type="spellStart"/>
      <w:r w:rsidR="004F5FE5" w:rsidRPr="00E41B57">
        <w:rPr>
          <w:i/>
          <w:iCs/>
        </w:rPr>
        <w:t>Acyrthosiphon</w:t>
      </w:r>
      <w:proofErr w:type="spellEnd"/>
      <w:r w:rsidR="004F5FE5" w:rsidRPr="00E41B57">
        <w:rPr>
          <w:i/>
          <w:iCs/>
        </w:rPr>
        <w:t xml:space="preserve"> </w:t>
      </w:r>
      <w:proofErr w:type="spellStart"/>
      <w:r w:rsidR="00250D0C" w:rsidRPr="00E41B57">
        <w:rPr>
          <w:i/>
          <w:iCs/>
        </w:rPr>
        <w:t>pisum</w:t>
      </w:r>
      <w:proofErr w:type="spellEnd"/>
      <w:r w:rsidR="00250D0C" w:rsidRPr="00E41B57">
        <w:t>)</w:t>
      </w:r>
      <w:r w:rsidR="00277BDD" w:rsidRPr="00E41B57">
        <w:t xml:space="preserve">, while specialized on legumes, has </w:t>
      </w:r>
      <w:r w:rsidR="00277BDD" w:rsidRPr="7F717119">
        <w:t>a</w:t>
      </w:r>
      <w:r w:rsidR="2BF65715" w:rsidRPr="7F717119">
        <w:t xml:space="preserve"> relatively</w:t>
      </w:r>
      <w:r w:rsidR="00277BDD" w:rsidRPr="00E41B57">
        <w:t xml:space="preserve"> wide host range given the diversity of the host plant family it feeds on.</w:t>
      </w:r>
      <w:r w:rsidR="00767C7B" w:rsidRPr="00E41B57">
        <w:t xml:space="preserve"> </w:t>
      </w:r>
      <w:r w:rsidR="00866A67">
        <w:t>W</w:t>
      </w:r>
      <w:r w:rsidR="008D4F7B" w:rsidRPr="00E41B57">
        <w:t xml:space="preserve">e completed a large-scale field survey paired with molecular analysis of plant </w:t>
      </w:r>
      <w:r w:rsidR="008D4F7B" w:rsidRPr="7F717119">
        <w:t>tissue</w:t>
      </w:r>
      <w:r w:rsidR="008D4F7B" w:rsidRPr="00E41B57">
        <w:t xml:space="preserve"> to determine the presence of an economically important aphid-borne pathogen in </w:t>
      </w:r>
      <w:r w:rsidR="00165330" w:rsidRPr="00E41B57">
        <w:t xml:space="preserve">pulse crops. This pathogen, </w:t>
      </w:r>
      <w:r w:rsidR="11AF6012" w:rsidRPr="7F717119">
        <w:t>pea enation mosaic virus (</w:t>
      </w:r>
      <w:r w:rsidR="00165330" w:rsidRPr="00E41B57">
        <w:t>PEMV</w:t>
      </w:r>
      <w:r w:rsidR="32E11F9B" w:rsidRPr="7F717119">
        <w:t>)</w:t>
      </w:r>
      <w:r w:rsidR="00165330" w:rsidRPr="7F717119">
        <w:t>,</w:t>
      </w:r>
      <w:r w:rsidR="00165330" w:rsidRPr="00E41B57">
        <w:t xml:space="preserve"> undergoes periodic outbreaks that are difficult to predict with current models</w:t>
      </w:r>
      <w:r w:rsidR="006B0C6C" w:rsidRPr="00E41B57">
        <w:t xml:space="preserve">, and the reservoir for </w:t>
      </w:r>
      <w:r w:rsidR="0239E1AC" w:rsidRPr="7F717119">
        <w:t>PEMV</w:t>
      </w:r>
      <w:r w:rsidR="006B0C6C" w:rsidRPr="00E41B57">
        <w:t xml:space="preserve"> is unknown in </w:t>
      </w:r>
      <w:r w:rsidR="006B0C6C" w:rsidRPr="7F717119">
        <w:t>th</w:t>
      </w:r>
      <w:r w:rsidR="12339234" w:rsidRPr="7F717119">
        <w:t>e Palou</w:t>
      </w:r>
      <w:r w:rsidR="006B0C6C" w:rsidRPr="7F717119">
        <w:t>s</w:t>
      </w:r>
      <w:r w:rsidR="12339234" w:rsidRPr="7F717119">
        <w:t>e, a</w:t>
      </w:r>
      <w:r w:rsidR="006B0C6C" w:rsidRPr="00E41B57">
        <w:t xml:space="preserve"> large agricultural production region. Our survey therefore included </w:t>
      </w:r>
      <w:r w:rsidR="003A443C" w:rsidRPr="00E41B57">
        <w:t>65 sites along the Palouse where weedy plants were monitored within and outside dry pea fields in 2018.</w:t>
      </w:r>
      <w:r w:rsidR="001D2A27" w:rsidRPr="00E41B57">
        <w:t xml:space="preserve"> PEMV and high densities of its vector</w:t>
      </w:r>
      <w:r w:rsidR="001D2A27" w:rsidRPr="00E41B57">
        <w:rPr>
          <w:i/>
          <w:iCs/>
        </w:rPr>
        <w:t xml:space="preserve">, A. </w:t>
      </w:r>
      <w:proofErr w:type="spellStart"/>
      <w:r w:rsidR="001D2A27" w:rsidRPr="00E41B57">
        <w:rPr>
          <w:i/>
          <w:iCs/>
        </w:rPr>
        <w:t>pisum</w:t>
      </w:r>
      <w:proofErr w:type="spellEnd"/>
      <w:r w:rsidR="001D2A27" w:rsidRPr="00E41B57">
        <w:t xml:space="preserve">, were found in non-crop or cover-crop environments dominated by </w:t>
      </w:r>
      <w:r w:rsidR="67E506A9" w:rsidRPr="7F717119">
        <w:t>h</w:t>
      </w:r>
      <w:r w:rsidR="001D2A27" w:rsidRPr="7F717119">
        <w:t>airy</w:t>
      </w:r>
      <w:r w:rsidR="001D2A27" w:rsidRPr="00E41B57">
        <w:t xml:space="preserve"> vetch (</w:t>
      </w:r>
      <w:r w:rsidR="001D2A27" w:rsidRPr="00E41B57">
        <w:rPr>
          <w:i/>
          <w:iCs/>
        </w:rPr>
        <w:t xml:space="preserve">Vicia </w:t>
      </w:r>
      <w:proofErr w:type="spellStart"/>
      <w:r w:rsidR="001D2A27" w:rsidRPr="00E41B57">
        <w:rPr>
          <w:i/>
          <w:iCs/>
        </w:rPr>
        <w:t>villosa</w:t>
      </w:r>
      <w:proofErr w:type="spellEnd"/>
      <w:r w:rsidR="001D2A27" w:rsidRPr="00E41B57">
        <w:t xml:space="preserve">). </w:t>
      </w:r>
      <w:r w:rsidR="001D2A27" w:rsidRPr="00E41B57">
        <w:rPr>
          <w:i/>
          <w:iCs/>
        </w:rPr>
        <w:t xml:space="preserve">V. </w:t>
      </w:r>
      <w:proofErr w:type="spellStart"/>
      <w:r w:rsidR="001D2A27" w:rsidRPr="00E41B57">
        <w:rPr>
          <w:i/>
          <w:iCs/>
        </w:rPr>
        <w:t>villosa</w:t>
      </w:r>
      <w:proofErr w:type="spellEnd"/>
      <w:r w:rsidR="001D2A27" w:rsidRPr="00E41B57">
        <w:rPr>
          <w:i/>
          <w:iCs/>
        </w:rPr>
        <w:t xml:space="preserve"> </w:t>
      </w:r>
      <w:r w:rsidR="001D2A27" w:rsidRPr="00E41B57">
        <w:t xml:space="preserve">was the only </w:t>
      </w:r>
      <w:r w:rsidR="005B4CA8" w:rsidRPr="00E41B57">
        <w:t xml:space="preserve">legume other than cultivated pulses </w:t>
      </w:r>
      <w:r w:rsidR="00372244">
        <w:t>where PEMV was detected</w:t>
      </w:r>
      <w:r w:rsidR="003F5B32">
        <w:t xml:space="preserve">. Dense populations of </w:t>
      </w:r>
      <w:r w:rsidR="003F5B32">
        <w:rPr>
          <w:i/>
          <w:iCs/>
        </w:rPr>
        <w:t xml:space="preserve">V. </w:t>
      </w:r>
      <w:proofErr w:type="spellStart"/>
      <w:r w:rsidR="003F5B32">
        <w:rPr>
          <w:i/>
          <w:iCs/>
        </w:rPr>
        <w:t>villosa</w:t>
      </w:r>
      <w:proofErr w:type="spellEnd"/>
      <w:r w:rsidR="003F5B32">
        <w:rPr>
          <w:i/>
          <w:iCs/>
        </w:rPr>
        <w:t xml:space="preserve"> </w:t>
      </w:r>
      <w:r w:rsidR="003F5B32">
        <w:t>with pea aphids</w:t>
      </w:r>
      <w:r w:rsidR="005B4CA8" w:rsidRPr="00E41B57">
        <w:t xml:space="preserve"> we</w:t>
      </w:r>
      <w:r w:rsidR="003F5B32">
        <w:t>re</w:t>
      </w:r>
      <w:r w:rsidR="005B4CA8" w:rsidRPr="00E41B57">
        <w:t xml:space="preserve"> only </w:t>
      </w:r>
      <w:r w:rsidR="002D272C" w:rsidRPr="00E41B57">
        <w:t>observed</w:t>
      </w:r>
      <w:r w:rsidR="005B4CA8" w:rsidRPr="00E41B57">
        <w:t xml:space="preserve"> it in </w:t>
      </w:r>
      <w:r w:rsidR="002D272C" w:rsidRPr="00E41B57">
        <w:t>populations</w:t>
      </w:r>
      <w:r w:rsidR="005B4CA8" w:rsidRPr="00E41B57">
        <w:t xml:space="preserve"> at low elevations </w:t>
      </w:r>
      <w:r w:rsidR="002D272C" w:rsidRPr="00E41B57">
        <w:t xml:space="preserve">not adjacent to dry pea fields. </w:t>
      </w:r>
      <w:r w:rsidR="000877D5" w:rsidRPr="00E41B57">
        <w:t xml:space="preserve">Our results suggest that </w:t>
      </w:r>
      <w:r w:rsidR="000877D5" w:rsidRPr="00E41B57">
        <w:rPr>
          <w:i/>
          <w:iCs/>
        </w:rPr>
        <w:t xml:space="preserve">V. </w:t>
      </w:r>
      <w:proofErr w:type="spellStart"/>
      <w:r w:rsidR="000877D5" w:rsidRPr="00E41B57">
        <w:rPr>
          <w:i/>
          <w:iCs/>
        </w:rPr>
        <w:t>villosa</w:t>
      </w:r>
      <w:proofErr w:type="spellEnd"/>
      <w:r w:rsidR="000877D5" w:rsidRPr="00E41B57">
        <w:rPr>
          <w:i/>
          <w:iCs/>
        </w:rPr>
        <w:t xml:space="preserve"> </w:t>
      </w:r>
      <w:r w:rsidR="000877D5" w:rsidRPr="00E41B57">
        <w:t>is an important alternative host for PEMV</w:t>
      </w:r>
      <w:r w:rsidR="003F5B32">
        <w:t xml:space="preserve"> at the landscape scale</w:t>
      </w:r>
      <w:r w:rsidR="00BE525E">
        <w:t>.</w:t>
      </w:r>
      <w:r w:rsidR="004F40B6" w:rsidRPr="00E41B57">
        <w:t xml:space="preserve"> </w:t>
      </w:r>
      <w:r w:rsidR="00BE525E">
        <w:t>I</w:t>
      </w:r>
      <w:r w:rsidR="004F40B6" w:rsidRPr="00E41B57">
        <w:t xml:space="preserve">n dryland systems in the Western U.S. where it emerges earlier than dry pea and </w:t>
      </w:r>
      <w:r w:rsidR="0013549D" w:rsidRPr="00E41B57">
        <w:t>can</w:t>
      </w:r>
      <w:r w:rsidR="004F40B6" w:rsidRPr="00E41B57">
        <w:t xml:space="preserve"> reach high densities in disturbed, arid environments</w:t>
      </w:r>
      <w:r w:rsidR="00BE525E">
        <w:t xml:space="preserve"> and consequently could be a source of crop pathogens.</w:t>
      </w:r>
    </w:p>
    <w:p w14:paraId="2BDB2F11" w14:textId="40FE5541" w:rsidR="00EA76A8" w:rsidRPr="00E41B57" w:rsidRDefault="00E048D3" w:rsidP="004B17E4">
      <w:pPr>
        <w:spacing w:line="480" w:lineRule="auto"/>
      </w:pPr>
      <w:ins w:id="10" w:author="Liesl Oeller" w:date="2021-12-16T09:22:00Z">
        <w:r>
          <w:t>Keywords:</w:t>
        </w:r>
      </w:ins>
      <w:r w:rsidR="00EA76A8" w:rsidRPr="00E41B57">
        <w:br w:type="page"/>
      </w:r>
    </w:p>
    <w:p w14:paraId="1BA2E52A" w14:textId="32BE8931" w:rsidR="00646719" w:rsidRPr="00066103" w:rsidRDefault="00646719" w:rsidP="004B17E4">
      <w:pPr>
        <w:spacing w:line="480" w:lineRule="auto"/>
        <w:ind w:firstLine="720"/>
        <w:rPr>
          <w:b/>
          <w:bCs/>
        </w:rPr>
      </w:pPr>
      <w:r w:rsidRPr="00066103">
        <w:rPr>
          <w:b/>
          <w:bCs/>
        </w:rPr>
        <w:lastRenderedPageBreak/>
        <w:t>Introduction</w:t>
      </w:r>
    </w:p>
    <w:p w14:paraId="018BE976" w14:textId="76D0007C" w:rsidR="00AE0EB1" w:rsidRDefault="00646719" w:rsidP="004B17E4">
      <w:pPr>
        <w:spacing w:line="480" w:lineRule="auto"/>
        <w:ind w:firstLine="720"/>
      </w:pPr>
      <w:r w:rsidRPr="00E41B57">
        <w:t xml:space="preserve">Insect herbivores can have devastating impacts on crop production by vectoring plant pathogens that </w:t>
      </w:r>
      <w:r w:rsidRPr="7F717119">
        <w:t>cause</w:t>
      </w:r>
      <w:r w:rsidRPr="00E41B57">
        <w:t xml:space="preserve"> damage far exceeding the economic impacts of feeding alone. Plant viruses contribute to an average 10% reduction in global agriculture productivity</w:t>
      </w:r>
      <w:r w:rsidR="00FC5CE4">
        <w:t>,</w:t>
      </w:r>
      <w:r w:rsidR="00841D54">
        <w:t xml:space="preserve"> caus</w:t>
      </w:r>
      <w:r w:rsidR="00FC5CE4">
        <w:t>ing</w:t>
      </w:r>
      <w:r w:rsidR="00841D54">
        <w:t xml:space="preserve"> global</w:t>
      </w:r>
      <w:r w:rsidR="00841D54" w:rsidRPr="00DA5D7D">
        <w:t xml:space="preserve"> economic </w:t>
      </w:r>
      <w:r w:rsidR="00841D54">
        <w:t xml:space="preserve">loss of </w:t>
      </w:r>
      <w:r w:rsidR="00FC5CE4">
        <w:t xml:space="preserve">more than </w:t>
      </w:r>
      <w:r w:rsidR="00841D54" w:rsidRPr="00DA5D7D">
        <w:t>US$30 billion</w:t>
      </w:r>
      <w:r w:rsidR="00841D54">
        <w:t xml:space="preserve"> </w:t>
      </w:r>
      <w:r w:rsidR="00841D54" w:rsidRPr="00DA5D7D">
        <w:t>annually</w:t>
      </w:r>
      <w:r w:rsidR="00841D54">
        <w:t xml:space="preserve"> </w:t>
      </w:r>
      <w:r w:rsidRPr="00E41B57">
        <w:t>(Strange &amp; Scott 2005</w:t>
      </w:r>
      <w:r w:rsidR="00841D54">
        <w:t xml:space="preserve">, </w:t>
      </w:r>
      <w:r w:rsidR="00841D54" w:rsidRPr="00841D54">
        <w:t>Jones</w:t>
      </w:r>
      <w:r w:rsidR="00841D54">
        <w:t xml:space="preserve"> 2021</w:t>
      </w:r>
      <w:r w:rsidRPr="00E41B57">
        <w:t xml:space="preserve">). Additionally, most of these viruses require insects for transmission (Power 2000; </w:t>
      </w:r>
      <w:proofErr w:type="spellStart"/>
      <w:r w:rsidRPr="00E41B57">
        <w:t>Hogenhout</w:t>
      </w:r>
      <w:proofErr w:type="spellEnd"/>
      <w:r w:rsidRPr="00E41B57">
        <w:t xml:space="preserve"> et al. 2008). Despite the importance of vector-borne plant viruses in agriculture, our ability to predict their occurrence across time and space remains poor. Many vectors are generalists with a broad range of host plants, including both food crops, cover crops, agricultural weeds, and native plants (Mueller et al. </w:t>
      </w:r>
      <w:r w:rsidRPr="7F717119">
        <w:t>2012</w:t>
      </w:r>
      <w:r w:rsidR="3E02E7D8" w:rsidRPr="7F717119">
        <w:t xml:space="preserve">, </w:t>
      </w:r>
      <w:proofErr w:type="spellStart"/>
      <w:r w:rsidR="3E02E7D8" w:rsidRPr="7F717119">
        <w:t>Bommarco</w:t>
      </w:r>
      <w:proofErr w:type="spellEnd"/>
      <w:r w:rsidR="3E02E7D8" w:rsidRPr="7F717119">
        <w:t xml:space="preserve"> et al. 2007</w:t>
      </w:r>
      <w:r w:rsidRPr="7F717119">
        <w:t>).</w:t>
      </w:r>
      <w:r w:rsidRPr="00E41B57">
        <w:t xml:space="preserve"> </w:t>
      </w:r>
    </w:p>
    <w:p w14:paraId="75ABFE73" w14:textId="7CD5C24B" w:rsidR="0011034B" w:rsidRPr="00E41B57" w:rsidRDefault="00646719" w:rsidP="004B17E4">
      <w:pPr>
        <w:spacing w:line="480" w:lineRule="auto"/>
        <w:ind w:firstLine="720"/>
      </w:pPr>
      <w:r w:rsidRPr="00E41B57">
        <w:t xml:space="preserve">Like their vectors, many </w:t>
      </w:r>
      <w:del w:id="11" w:author="Liesl Oeller" w:date="2021-12-15T12:08:00Z">
        <w:r w:rsidRPr="00E41B57" w:rsidDel="00FA4907">
          <w:delText xml:space="preserve">devastating </w:delText>
        </w:r>
      </w:del>
      <w:r w:rsidRPr="00E41B57">
        <w:t xml:space="preserve">crop </w:t>
      </w:r>
      <w:r w:rsidR="000216D0">
        <w:t xml:space="preserve">viruses </w:t>
      </w:r>
      <w:r w:rsidRPr="00E41B57">
        <w:t>occupy alternative hosts before infecting crop plants (Norris &amp; Kogan 2005)</w:t>
      </w:r>
      <w:r w:rsidR="000216D0">
        <w:t>.</w:t>
      </w:r>
      <w:r w:rsidRPr="00E41B57">
        <w:t xml:space="preserve"> </w:t>
      </w:r>
      <w:r w:rsidR="000216D0">
        <w:t>N</w:t>
      </w:r>
      <w:r w:rsidRPr="00E41B57">
        <w:t>on-crop hosts have been long established as important pathogen reservoirs for annual crops, including wheat, corn, and rice (Rashidi et al. 2020, Wu et al. 2020).</w:t>
      </w:r>
      <w:ins w:id="12" w:author="Liesl Oeller" w:date="2021-12-15T12:09:00Z">
        <w:r w:rsidR="00FA4907">
          <w:t xml:space="preserve"> </w:t>
        </w:r>
      </w:ins>
      <w:r w:rsidR="00F75AFD">
        <w:t xml:space="preserve">The replication </w:t>
      </w:r>
      <w:r w:rsidR="0030419B">
        <w:t xml:space="preserve">and </w:t>
      </w:r>
      <w:r w:rsidR="00F75AFD">
        <w:t>spread of a plant virus in multiple hosts depend on the compatibility and coordinated interactions of virus-and host-encoded proteins (</w:t>
      </w:r>
      <w:r w:rsidR="00F75AFD" w:rsidRPr="00F75AFD">
        <w:t>Heinlein</w:t>
      </w:r>
      <w:r w:rsidR="00F75AFD">
        <w:t xml:space="preserve"> 2015, Basu et al.</w:t>
      </w:r>
      <w:del w:id="13" w:author="Liesl Oeller" w:date="2021-12-15T12:10:00Z">
        <w:r w:rsidR="00F75AFD" w:rsidDel="00277255">
          <w:delText>,</w:delText>
        </w:r>
      </w:del>
      <w:r w:rsidR="00F75AFD">
        <w:t xml:space="preserve"> 2018). However, the severity of infection may vary differently in different hosts (Basu et al.</w:t>
      </w:r>
      <w:del w:id="14" w:author="Liesl Oeller" w:date="2021-12-15T12:10:00Z">
        <w:r w:rsidR="00F75AFD" w:rsidDel="00277255">
          <w:delText>,</w:delText>
        </w:r>
      </w:del>
      <w:r w:rsidR="00F75AFD">
        <w:t xml:space="preserve"> 2018).</w:t>
      </w:r>
      <w:r w:rsidR="00C10A1D">
        <w:t xml:space="preserve"> </w:t>
      </w:r>
      <w:r w:rsidR="00F75AFD">
        <w:t xml:space="preserve"> </w:t>
      </w:r>
      <w:commentRangeStart w:id="15"/>
      <w:r w:rsidR="009539F2">
        <w:t>Recent</w:t>
      </w:r>
      <w:del w:id="16" w:author="Liesl Oeller" w:date="2021-12-15T12:10:00Z">
        <w:r w:rsidR="009539F2" w:rsidDel="00277255">
          <w:delText>ly</w:delText>
        </w:r>
      </w:del>
      <w:r w:rsidR="009539F2">
        <w:t xml:space="preserve"> studies and metagenomics approaches revealed that</w:t>
      </w:r>
      <w:del w:id="17" w:author="Liesl Oeller" w:date="2021-12-15T12:10:00Z">
        <w:r w:rsidR="009539F2" w:rsidDel="00277255">
          <w:delText>,</w:delText>
        </w:r>
      </w:del>
      <w:r w:rsidR="009539F2">
        <w:t xml:space="preserve"> these differences </w:t>
      </w:r>
      <w:r w:rsidR="00C10A1D">
        <w:t>might</w:t>
      </w:r>
      <w:r w:rsidR="009539F2">
        <w:t xml:space="preserve"> result from plant tolerance. Asymptomatic infections in non-crop hosts may result either by viral persistence or by reducing viral titer and/or replication to avoid cellular damage and harming the host plant (Takashi et al.</w:t>
      </w:r>
      <w:del w:id="18" w:author="Liesl Oeller" w:date="2021-12-15T12:10:00Z">
        <w:r w:rsidR="009539F2" w:rsidDel="00277255">
          <w:delText>,</w:delText>
        </w:r>
      </w:del>
      <w:r w:rsidR="009539F2">
        <w:t xml:space="preserve"> 2019). </w:t>
      </w:r>
      <w:commentRangeEnd w:id="15"/>
      <w:r w:rsidR="003E2CDC">
        <w:rPr>
          <w:rStyle w:val="CommentReference"/>
          <w:rFonts w:asciiTheme="minorHAnsi" w:eastAsiaTheme="minorHAnsi" w:hAnsiTheme="minorHAnsi" w:cstheme="minorBidi"/>
        </w:rPr>
        <w:commentReference w:id="15"/>
      </w:r>
      <w:r w:rsidRPr="00E41B57">
        <w:t>Often, management strategies for crop pathogens rely on identification of non-crop hosts.</w:t>
      </w:r>
      <w:r w:rsidR="00C10A1D">
        <w:rPr>
          <w:rFonts w:ascii="Georgia" w:hAnsi="Georgia"/>
          <w:color w:val="2E2E2E"/>
          <w:sz w:val="27"/>
          <w:szCs w:val="27"/>
        </w:rPr>
        <w:t xml:space="preserve"> </w:t>
      </w:r>
      <w:r w:rsidR="0008342B" w:rsidRPr="0008342B">
        <w:t xml:space="preserve">RT-PCR or ELISA based detection of plant viruses have </w:t>
      </w:r>
      <w:del w:id="19" w:author="Liesl Oeller" w:date="2021-12-15T12:13:00Z">
        <w:r w:rsidR="0008342B" w:rsidRPr="0008342B" w:rsidDel="00277255">
          <w:delText>been</w:delText>
        </w:r>
      </w:del>
      <w:r w:rsidR="0008342B" w:rsidRPr="0008342B">
        <w:t xml:space="preserve"> proved to be crucial even in asymptomatic host plants (</w:t>
      </w:r>
      <w:proofErr w:type="spellStart"/>
      <w:r w:rsidR="0008342B" w:rsidRPr="0008342B">
        <w:t>Rageshwari</w:t>
      </w:r>
      <w:proofErr w:type="spellEnd"/>
      <w:r w:rsidR="0008342B" w:rsidRPr="0008342B">
        <w:t xml:space="preserve"> et al.</w:t>
      </w:r>
      <w:del w:id="20" w:author="Liesl Oeller" w:date="2021-12-15T12:11:00Z">
        <w:r w:rsidR="0008342B" w:rsidRPr="0008342B" w:rsidDel="00277255">
          <w:delText>,</w:delText>
        </w:r>
      </w:del>
      <w:r w:rsidR="0008342B" w:rsidRPr="0008342B">
        <w:t xml:space="preserve"> 2017).</w:t>
      </w:r>
      <w:r w:rsidR="0008342B" w:rsidRPr="0008342B">
        <w:rPr>
          <w:color w:val="2E2E2E"/>
        </w:rPr>
        <w:t xml:space="preserve"> </w:t>
      </w:r>
      <w:commentRangeStart w:id="21"/>
      <w:r w:rsidR="00C10A1D" w:rsidRPr="0008342B">
        <w:rPr>
          <w:color w:val="2E2E2E"/>
        </w:rPr>
        <w:t>Virus-encoded movement proteins</w:t>
      </w:r>
      <w:del w:id="22" w:author="Liesl Oeller" w:date="2021-12-16T09:35:00Z">
        <w:r w:rsidR="00C10A1D" w:rsidRPr="0008342B" w:rsidDel="00CD2DF5">
          <w:rPr>
            <w:color w:val="2E2E2E"/>
          </w:rPr>
          <w:delText xml:space="preserve"> (MP)</w:delText>
        </w:r>
      </w:del>
      <w:r w:rsidR="00C10A1D" w:rsidRPr="0008342B">
        <w:rPr>
          <w:color w:val="2E2E2E"/>
        </w:rPr>
        <w:t xml:space="preserve"> play crucial role in movement</w:t>
      </w:r>
      <w:r w:rsidR="0008342B" w:rsidRPr="0008342B">
        <w:rPr>
          <w:color w:val="2E2E2E"/>
        </w:rPr>
        <w:t xml:space="preserve"> in many viruses </w:t>
      </w:r>
      <w:r w:rsidR="00C10A1D" w:rsidRPr="0008342B">
        <w:rPr>
          <w:color w:val="2E2E2E"/>
        </w:rPr>
        <w:lastRenderedPageBreak/>
        <w:t xml:space="preserve">by binding viral </w:t>
      </w:r>
      <w:r w:rsidR="0008342B" w:rsidRPr="0008342B">
        <w:rPr>
          <w:color w:val="2E2E2E"/>
        </w:rPr>
        <w:t>nucleic acids</w:t>
      </w:r>
      <w:r w:rsidR="008457CA">
        <w:rPr>
          <w:color w:val="2E2E2E"/>
        </w:rPr>
        <w:t xml:space="preserve">, </w:t>
      </w:r>
      <w:r w:rsidR="00C10A1D" w:rsidRPr="0008342B">
        <w:rPr>
          <w:color w:val="2E2E2E"/>
        </w:rPr>
        <w:t>target</w:t>
      </w:r>
      <w:r w:rsidR="0008342B" w:rsidRPr="0008342B">
        <w:rPr>
          <w:color w:val="2E2E2E"/>
        </w:rPr>
        <w:t>ing and dilating the</w:t>
      </w:r>
      <w:r w:rsidR="00C10A1D" w:rsidRPr="0008342B">
        <w:rPr>
          <w:color w:val="2E2E2E"/>
        </w:rPr>
        <w:t xml:space="preserve"> </w:t>
      </w:r>
      <w:r w:rsidR="0008342B" w:rsidRPr="0008342B">
        <w:rPr>
          <w:color w:val="2E2E2E"/>
        </w:rPr>
        <w:t>plasmodesmata</w:t>
      </w:r>
      <w:r w:rsidR="008457CA">
        <w:rPr>
          <w:color w:val="2E2E2E"/>
        </w:rPr>
        <w:t xml:space="preserve"> intercellular transport</w:t>
      </w:r>
      <w:r w:rsidR="0008342B" w:rsidRPr="0008342B">
        <w:rPr>
          <w:color w:val="2E2E2E"/>
        </w:rPr>
        <w:t xml:space="preserve"> </w:t>
      </w:r>
      <w:r w:rsidR="00C10A1D" w:rsidRPr="0008342B">
        <w:t>(</w:t>
      </w:r>
      <w:bookmarkStart w:id="23" w:name="bbib118"/>
      <w:r w:rsidR="00C10A1D" w:rsidRPr="0008342B">
        <w:fldChar w:fldCharType="begin"/>
      </w:r>
      <w:r w:rsidR="00C10A1D" w:rsidRPr="0008342B">
        <w:instrText xml:space="preserve"> HYPERLINK "https://www.sciencedirect.com/science/article/pii/S0042682215000379?via%3Dihub" \l "bib118" </w:instrText>
      </w:r>
      <w:r w:rsidR="00C10A1D" w:rsidRPr="0008342B">
        <w:fldChar w:fldCharType="separate"/>
      </w:r>
      <w:r w:rsidR="00C10A1D" w:rsidRPr="0008342B">
        <w:rPr>
          <w:rStyle w:val="Hyperlink"/>
          <w:color w:val="auto"/>
          <w:u w:val="none"/>
        </w:rPr>
        <w:t>Lucas, 2006</w:t>
      </w:r>
      <w:r w:rsidR="00C10A1D" w:rsidRPr="0008342B">
        <w:fldChar w:fldCharType="end"/>
      </w:r>
      <w:bookmarkEnd w:id="23"/>
      <w:r w:rsidR="00C10A1D" w:rsidRPr="0008342B">
        <w:rPr>
          <w:color w:val="2E2E2E"/>
        </w:rPr>
        <w:t>).</w:t>
      </w:r>
      <w:r w:rsidR="0008342B">
        <w:rPr>
          <w:color w:val="2E2E2E"/>
        </w:rPr>
        <w:t xml:space="preserve"> </w:t>
      </w:r>
      <w:commentRangeEnd w:id="21"/>
      <w:r w:rsidR="00277255">
        <w:rPr>
          <w:rStyle w:val="CommentReference"/>
          <w:rFonts w:asciiTheme="minorHAnsi" w:eastAsiaTheme="minorHAnsi" w:hAnsiTheme="minorHAnsi" w:cstheme="minorBidi"/>
        </w:rPr>
        <w:commentReference w:id="21"/>
      </w:r>
      <w:r w:rsidRPr="00E41B57">
        <w:t>Understanding pathogen movement among these many potential plant hosts is an important component of effective management of crop diseases.</w:t>
      </w:r>
    </w:p>
    <w:p w14:paraId="48C4A97E" w14:textId="7AD5B0DF" w:rsidR="009252AF" w:rsidRPr="00E41B57" w:rsidRDefault="00766E31" w:rsidP="004B17E4">
      <w:pPr>
        <w:spacing w:line="480" w:lineRule="auto"/>
        <w:ind w:firstLine="720"/>
      </w:pPr>
      <w:r>
        <w:t>When</w:t>
      </w:r>
      <w:r w:rsidR="009252AF" w:rsidRPr="00E41B57">
        <w:t xml:space="preserve"> a non-crop host</w:t>
      </w:r>
      <w:r>
        <w:t xml:space="preserve"> for pathogens or vectors is</w:t>
      </w:r>
      <w:r w:rsidR="009252AF" w:rsidRPr="00E41B57">
        <w:t xml:space="preserve"> identified,</w:t>
      </w:r>
      <w:r w:rsidR="00E05541">
        <w:t xml:space="preserve"> integrated pest </w:t>
      </w:r>
      <w:r w:rsidR="008B2421">
        <w:t>management</w:t>
      </w:r>
      <w:r w:rsidR="009252AF" w:rsidRPr="00E41B57">
        <w:t xml:space="preserve"> </w:t>
      </w:r>
      <w:r w:rsidR="00E05541">
        <w:t>(</w:t>
      </w:r>
      <w:r w:rsidR="009252AF" w:rsidRPr="00E41B57">
        <w:t>IPM</w:t>
      </w:r>
      <w:r w:rsidR="00E05541">
        <w:t>)</w:t>
      </w:r>
      <w:r w:rsidR="009252AF" w:rsidRPr="00E41B57">
        <w:t xml:space="preserve"> strategies suggest targeted removal to prevent crop infection (Catton et al. 2015). For example, management of wheat stem rust relies on control of the pathogen’s alternative host American barberry, a strategy that dates back almost a century and led to </w:t>
      </w:r>
      <w:r w:rsidR="000F4CAB">
        <w:t>improved</w:t>
      </w:r>
      <w:r w:rsidR="009252AF" w:rsidRPr="00E41B57">
        <w:t xml:space="preserve"> management </w:t>
      </w:r>
      <w:r>
        <w:t xml:space="preserve">of </w:t>
      </w:r>
      <w:r w:rsidR="009252AF" w:rsidRPr="00E41B57">
        <w:t xml:space="preserve">wheat stem rust (Peterson 2018). </w:t>
      </w:r>
      <w:r w:rsidR="000F4CAB">
        <w:t>N</w:t>
      </w:r>
      <w:r w:rsidR="00CC70FA">
        <w:t>on-crop host</w:t>
      </w:r>
      <w:r w:rsidR="000F4CAB">
        <w:t xml:space="preserve"> removal can be difficult if these host plants </w:t>
      </w:r>
      <w:r w:rsidR="00CC70FA">
        <w:t>are also agricultural weeds</w:t>
      </w:r>
      <w:r w:rsidR="002206FE">
        <w:t>, particularly those that emerge</w:t>
      </w:r>
      <w:r w:rsidR="009252AF" w:rsidRPr="00E41B57">
        <w:t xml:space="preserve"> early in the season before crops are established (Norris &amp; Kogan 2005). </w:t>
      </w:r>
      <w:r w:rsidR="00D83BD2">
        <w:t>Consequently, some agricultural weeds</w:t>
      </w:r>
      <w:r w:rsidR="009252AF" w:rsidRPr="00E41B57">
        <w:t xml:space="preserve"> </w:t>
      </w:r>
      <w:r w:rsidR="00961FE5" w:rsidRPr="00E41B57">
        <w:t>allow</w:t>
      </w:r>
      <w:r w:rsidR="009252AF" w:rsidRPr="00E41B57">
        <w:t xml:space="preserve"> pest insect populations to </w:t>
      </w:r>
      <w:r w:rsidR="00D83BD2">
        <w:t>increase before</w:t>
      </w:r>
      <w:r w:rsidR="009252AF" w:rsidRPr="00E41B57">
        <w:t xml:space="preserve"> mov</w:t>
      </w:r>
      <w:r w:rsidR="00D83BD2">
        <w:t>ing</w:t>
      </w:r>
      <w:r w:rsidR="009252AF" w:rsidRPr="00E41B57">
        <w:t xml:space="preserve"> into crops</w:t>
      </w:r>
      <w:r w:rsidR="00961FE5">
        <w:t>.</w:t>
      </w:r>
      <w:r w:rsidR="009252AF" w:rsidRPr="00E41B57">
        <w:t xml:space="preserve"> Colorado potato beetle</w:t>
      </w:r>
      <w:r w:rsidR="002D5AE0">
        <w:t xml:space="preserve"> is observed</w:t>
      </w:r>
      <w:r w:rsidR="009252AF" w:rsidRPr="00E41B57">
        <w:t xml:space="preserve"> feeding on horse nettle before moving into potato (Mena-Covarrubias et al. 1996), and two spotted spider mites</w:t>
      </w:r>
      <w:r w:rsidR="002D5AE0">
        <w:t xml:space="preserve"> disperse</w:t>
      </w:r>
      <w:r w:rsidR="009252AF" w:rsidRPr="00E41B57">
        <w:t xml:space="preserve"> from weeds to cotton (Wilson 1995, Norris &amp; Kogan 2005). </w:t>
      </w:r>
    </w:p>
    <w:p w14:paraId="3D1B03B1" w14:textId="595D4350" w:rsidR="006247A1" w:rsidRPr="00E41B57" w:rsidRDefault="00FB3797" w:rsidP="004B17E4">
      <w:pPr>
        <w:spacing w:line="480" w:lineRule="auto"/>
        <w:ind w:firstLine="720"/>
      </w:pPr>
      <w:r>
        <w:t>When</w:t>
      </w:r>
      <w:r w:rsidRPr="00E41B57">
        <w:t xml:space="preserve"> pests are vectors of pathogens, the subsequent move of pests into crops also spreads disease </w:t>
      </w:r>
      <w:del w:id="24" w:author="Liesl Oeller" w:date="2021-12-15T12:18:00Z">
        <w:r w:rsidRPr="00E41B57" w:rsidDel="003E2CDC">
          <w:delText xml:space="preserve">to crops </w:delText>
        </w:r>
      </w:del>
      <w:r w:rsidRPr="00E41B57">
        <w:t>(Srinivasan et al. 2008).</w:t>
      </w:r>
      <w:r>
        <w:t xml:space="preserve"> </w:t>
      </w:r>
      <w:r w:rsidR="006247A1" w:rsidRPr="00E41B57">
        <w:t xml:space="preserve">Generalist vectors like aphids can use multiple host plants in both agricultural and non-agricultural habitats, allowing them to persist and sustain population growth both within and across growing seasons (Clark et al. 2019, Davis et al. 2015). </w:t>
      </w:r>
      <w:r w:rsidR="009E717D">
        <w:t>M</w:t>
      </w:r>
      <w:r w:rsidR="006247A1" w:rsidRPr="00E41B57">
        <w:t xml:space="preserve">ovement of aphids from infected </w:t>
      </w:r>
      <w:r w:rsidR="00D978D9">
        <w:t xml:space="preserve">non-crop </w:t>
      </w:r>
      <w:r w:rsidR="006247A1" w:rsidRPr="00E41B57">
        <w:t xml:space="preserve">hosts </w:t>
      </w:r>
      <w:r w:rsidR="00C0216D">
        <w:t xml:space="preserve">to </w:t>
      </w:r>
      <w:r w:rsidR="006247A1" w:rsidRPr="00E41B57">
        <w:t>susceptible</w:t>
      </w:r>
      <w:r w:rsidR="00D978D9">
        <w:t xml:space="preserve"> crop</w:t>
      </w:r>
      <w:r w:rsidR="006247A1" w:rsidRPr="00E41B57">
        <w:t xml:space="preserve"> hosts largely drives rates of infection (Power et al. 1991). With aphid species that are notably long-distance migrants, each spring there can be a re-establishment of population, and a subsequently high instance of virus-infected plants (Clement et al. 2010, Reynolds et al. 2006). </w:t>
      </w:r>
      <w:r w:rsidR="4DE1031B" w:rsidRPr="7F717119">
        <w:t>For example, p</w:t>
      </w:r>
      <w:r w:rsidR="006247A1" w:rsidRPr="7F717119">
        <w:t>ea</w:t>
      </w:r>
      <w:r w:rsidR="006247A1" w:rsidRPr="00E41B57">
        <w:t xml:space="preserve"> aphid alates can be blown by wind currents over long distances, frustrating local control efforts (</w:t>
      </w:r>
      <w:proofErr w:type="spellStart"/>
      <w:r w:rsidR="006247A1" w:rsidRPr="00E41B57">
        <w:t>Damgaard</w:t>
      </w:r>
      <w:proofErr w:type="spellEnd"/>
      <w:r w:rsidR="006247A1" w:rsidRPr="00E41B57">
        <w:t xml:space="preserve"> et al. 2020, Powell et al. 2006, Mueller et al. 2012). Consequently, aphid-borne viruses are difficult to </w:t>
      </w:r>
      <w:r w:rsidR="006247A1" w:rsidRPr="00E41B57">
        <w:lastRenderedPageBreak/>
        <w:t>track, and the frequency of outbreaks is highly variable, greatly hampering pest management efforts (</w:t>
      </w:r>
      <w:proofErr w:type="spellStart"/>
      <w:r w:rsidR="006247A1" w:rsidRPr="00E41B57">
        <w:t>Damgaard</w:t>
      </w:r>
      <w:proofErr w:type="spellEnd"/>
      <w:r w:rsidR="006247A1" w:rsidRPr="00E41B57">
        <w:t xml:space="preserve"> et al 2019). </w:t>
      </w:r>
      <w:r w:rsidR="006960A7">
        <w:t xml:space="preserve">Given the dispersal </w:t>
      </w:r>
      <w:r w:rsidR="00046F2C">
        <w:t xml:space="preserve">distance and wide diet-breadth of generalist vectors like aphids, </w:t>
      </w:r>
      <w:commentRangeStart w:id="25"/>
      <w:r w:rsidR="00046F2C">
        <w:t xml:space="preserve">management requires identification of non-crop hosts are much larger special scales than within fields. </w:t>
      </w:r>
      <w:commentRangeEnd w:id="25"/>
      <w:r w:rsidR="005532B6">
        <w:rPr>
          <w:rStyle w:val="CommentReference"/>
          <w:rFonts w:asciiTheme="minorHAnsi" w:eastAsiaTheme="minorHAnsi" w:hAnsiTheme="minorHAnsi" w:cstheme="minorBidi"/>
        </w:rPr>
        <w:commentReference w:id="25"/>
      </w:r>
      <w:r w:rsidR="00046F2C">
        <w:t xml:space="preserve">Consequently, the goal of this study was to track and quantify the </w:t>
      </w:r>
      <w:r w:rsidR="00AD571B">
        <w:t>potential host plant community of vectors in a single region (</w:t>
      </w:r>
      <w:r w:rsidR="004E2414">
        <w:t>e</w:t>
      </w:r>
      <w:r w:rsidR="00B71FCA">
        <w:t xml:space="preserve">astern Washington state and </w:t>
      </w:r>
      <w:r w:rsidR="007E3767">
        <w:t>Northern Idaho, USA</w:t>
      </w:r>
      <w:r w:rsidR="00AD571B">
        <w:t>)</w:t>
      </w:r>
      <w:r w:rsidR="00FC4C65">
        <w:t>, and identify which specie</w:t>
      </w:r>
      <w:r w:rsidR="00BC4F44">
        <w:t>s</w:t>
      </w:r>
      <w:r w:rsidR="00C41674">
        <w:t xml:space="preserve"> may be important non-crop hosts on the landscape scale.</w:t>
      </w:r>
    </w:p>
    <w:p w14:paraId="320F3B4D" w14:textId="6AEA8877" w:rsidR="004F0350" w:rsidRPr="00E41B57" w:rsidRDefault="004F0350" w:rsidP="004B17E4">
      <w:pPr>
        <w:spacing w:line="480" w:lineRule="auto"/>
        <w:ind w:firstLine="720"/>
        <w:rPr>
          <w:b/>
          <w:bCs/>
        </w:rPr>
      </w:pPr>
      <w:r w:rsidRPr="00E41B57">
        <w:rPr>
          <w:b/>
          <w:bCs/>
        </w:rPr>
        <w:t>Methods</w:t>
      </w:r>
    </w:p>
    <w:p w14:paraId="42822BC0" w14:textId="211587FE" w:rsidR="004F0350" w:rsidRPr="00E41B57" w:rsidRDefault="004F0350" w:rsidP="004B17E4">
      <w:pPr>
        <w:spacing w:line="480" w:lineRule="auto"/>
        <w:ind w:firstLine="720"/>
        <w:rPr>
          <w:b/>
          <w:bCs/>
          <w:i/>
          <w:iCs/>
        </w:rPr>
      </w:pPr>
      <w:r w:rsidRPr="00E41B57">
        <w:rPr>
          <w:b/>
          <w:bCs/>
          <w:i/>
          <w:iCs/>
        </w:rPr>
        <w:t>Study System</w:t>
      </w:r>
    </w:p>
    <w:p w14:paraId="49D7FD59" w14:textId="6504B631" w:rsidR="009252AF" w:rsidRPr="00A62B21" w:rsidRDefault="005532B6" w:rsidP="004B17E4">
      <w:pPr>
        <w:spacing w:line="480" w:lineRule="auto"/>
      </w:pPr>
      <w:ins w:id="26" w:author="Liesl Oeller" w:date="2021-12-15T12:22:00Z">
        <w:r>
          <w:t xml:space="preserve">The pea aphid </w:t>
        </w:r>
      </w:ins>
      <w:proofErr w:type="spellStart"/>
      <w:r w:rsidR="00A62B21">
        <w:rPr>
          <w:i/>
          <w:iCs/>
        </w:rPr>
        <w:t>Acyrthosiphon</w:t>
      </w:r>
      <w:proofErr w:type="spellEnd"/>
      <w:r w:rsidR="00A62B21">
        <w:rPr>
          <w:i/>
          <w:iCs/>
        </w:rPr>
        <w:t xml:space="preserve"> </w:t>
      </w:r>
      <w:proofErr w:type="spellStart"/>
      <w:r w:rsidR="00A62B21">
        <w:rPr>
          <w:i/>
          <w:iCs/>
        </w:rPr>
        <w:t>pisum</w:t>
      </w:r>
      <w:proofErr w:type="spellEnd"/>
      <w:r w:rsidR="005E15F2" w:rsidRPr="00A62B21">
        <w:t xml:space="preserve"> </w:t>
      </w:r>
      <w:del w:id="27" w:author="Liesl Oeller" w:date="2021-12-15T12:23:00Z">
        <w:r w:rsidR="005E15F2" w:rsidRPr="00A62B21" w:rsidDel="005532B6">
          <w:delText xml:space="preserve">are </w:delText>
        </w:r>
      </w:del>
      <w:ins w:id="28" w:author="Liesl Oeller" w:date="2021-12-15T12:23:00Z">
        <w:r>
          <w:t>is a</w:t>
        </w:r>
        <w:r w:rsidRPr="00A62B21">
          <w:t xml:space="preserve"> </w:t>
        </w:r>
      </w:ins>
      <w:r w:rsidR="005E15F2" w:rsidRPr="00A62B21">
        <w:t>frequent pest</w:t>
      </w:r>
      <w:del w:id="29" w:author="Liesl Oeller" w:date="2021-12-15T12:23:00Z">
        <w:r w:rsidR="005E15F2" w:rsidRPr="00A62B21" w:rsidDel="005532B6">
          <w:delText>s</w:delText>
        </w:r>
      </w:del>
      <w:r w:rsidR="005E15F2" w:rsidRPr="00A62B21">
        <w:t xml:space="preserve"> of pulse crops. These insects act as the primary vector for </w:t>
      </w:r>
      <w:del w:id="30" w:author="Liesl Oeller" w:date="2021-12-15T12:23:00Z">
        <w:r w:rsidR="005E15F2" w:rsidRPr="00A62B21" w:rsidDel="005532B6">
          <w:delText>multiple devastating</w:delText>
        </w:r>
      </w:del>
      <w:ins w:id="31" w:author="Liesl Oeller" w:date="2021-12-15T12:23:00Z">
        <w:r>
          <w:t>several economically important</w:t>
        </w:r>
      </w:ins>
      <w:r w:rsidR="005E15F2" w:rsidRPr="00A62B21">
        <w:t xml:space="preserve"> pathogens, including pea enation mosaic virus (PEMV) (Rashed et al. </w:t>
      </w:r>
      <w:commentRangeStart w:id="32"/>
      <w:commentRangeStart w:id="33"/>
      <w:r w:rsidR="005E15F2" w:rsidRPr="00A62B21">
        <w:t>2018</w:t>
      </w:r>
      <w:commentRangeEnd w:id="32"/>
      <w:r w:rsidR="00620352">
        <w:rPr>
          <w:rStyle w:val="CommentReference"/>
        </w:rPr>
        <w:commentReference w:id="32"/>
      </w:r>
      <w:commentRangeEnd w:id="33"/>
      <w:r w:rsidR="009209F4">
        <w:rPr>
          <w:rStyle w:val="CommentReference"/>
        </w:rPr>
        <w:commentReference w:id="33"/>
      </w:r>
      <w:r w:rsidR="005E15F2" w:rsidRPr="00A62B21">
        <w:t>).</w:t>
      </w:r>
      <w:r w:rsidR="001F7384">
        <w:t xml:space="preserve"> </w:t>
      </w:r>
      <w:r w:rsidR="001F7384" w:rsidRPr="001F7384">
        <w:t>In addition to pea</w:t>
      </w:r>
      <w:r w:rsidR="001F7384">
        <w:t xml:space="preserve"> (</w:t>
      </w:r>
      <w:r w:rsidR="001F7384" w:rsidRPr="001F7384">
        <w:rPr>
          <w:i/>
        </w:rPr>
        <w:t>Pisum sativum</w:t>
      </w:r>
      <w:r w:rsidR="001F7384">
        <w:t>)</w:t>
      </w:r>
      <w:r w:rsidR="001F7384" w:rsidRPr="001F7384">
        <w:t xml:space="preserve">, PEMV also infects </w:t>
      </w:r>
      <w:ins w:id="34" w:author="Liesl Oeller" w:date="2021-12-15T12:26:00Z">
        <w:r w:rsidR="00ED0A35">
          <w:t xml:space="preserve">crops and weeds like </w:t>
        </w:r>
      </w:ins>
      <w:r w:rsidR="001F7384" w:rsidRPr="001F7384">
        <w:t>alfalfa</w:t>
      </w:r>
      <w:r w:rsidR="001F7384">
        <w:t xml:space="preserve"> (</w:t>
      </w:r>
      <w:r w:rsidR="001F7384" w:rsidRPr="001F7384">
        <w:rPr>
          <w:i/>
        </w:rPr>
        <w:t>Medicago sativa</w:t>
      </w:r>
      <w:r w:rsidR="001F7384">
        <w:t xml:space="preserve"> L.), yellow sweet clover (</w:t>
      </w:r>
      <w:r w:rsidR="001F7384" w:rsidRPr="00ED0A35">
        <w:rPr>
          <w:i/>
          <w:iCs/>
          <w:rPrChange w:id="35" w:author="Liesl Oeller" w:date="2021-12-15T12:25:00Z">
            <w:rPr/>
          </w:rPrChange>
        </w:rPr>
        <w:t>Melilotus officinalis</w:t>
      </w:r>
      <w:r w:rsidR="001F7384">
        <w:t xml:space="preserve"> (L.) </w:t>
      </w:r>
      <w:del w:id="36" w:author="Liesl Oeller" w:date="2021-12-15T12:25:00Z">
        <w:r w:rsidR="001F7384" w:rsidDel="00ED0A35">
          <w:delText>Lam</w:delText>
        </w:r>
      </w:del>
      <w:r w:rsidR="001F7384">
        <w:t>), white sweet clover (</w:t>
      </w:r>
      <w:r w:rsidR="001F7384" w:rsidRPr="00841D54">
        <w:rPr>
          <w:i/>
          <w:iCs/>
        </w:rPr>
        <w:t>Melilotus albus</w:t>
      </w:r>
      <w:r w:rsidR="001F7384">
        <w:t xml:space="preserve"> L.), wild white clover (</w:t>
      </w:r>
      <w:r w:rsidR="001F7384" w:rsidRPr="00841D54">
        <w:rPr>
          <w:i/>
          <w:iCs/>
        </w:rPr>
        <w:t>Trifolium repens</w:t>
      </w:r>
      <w:r w:rsidR="001F7384">
        <w:t xml:space="preserve"> L.) common vetch </w:t>
      </w:r>
      <w:r w:rsidR="00DB1E76">
        <w:t>(</w:t>
      </w:r>
      <w:r w:rsidR="00DB1E76" w:rsidRPr="00841D54">
        <w:rPr>
          <w:i/>
          <w:iCs/>
        </w:rPr>
        <w:t>Vicia sativa</w:t>
      </w:r>
      <w:r w:rsidR="00DB1E76">
        <w:t xml:space="preserve"> L.)</w:t>
      </w:r>
      <w:r w:rsidR="001F7384">
        <w:t>, hairy vetch</w:t>
      </w:r>
      <w:r w:rsidR="00DB1E76">
        <w:t xml:space="preserve"> (</w:t>
      </w:r>
      <w:r w:rsidR="00DB1E76" w:rsidRPr="00841D54">
        <w:rPr>
          <w:i/>
          <w:iCs/>
        </w:rPr>
        <w:t xml:space="preserve">Vicia </w:t>
      </w:r>
      <w:proofErr w:type="spellStart"/>
      <w:r w:rsidR="00DB1E76" w:rsidRPr="00841D54">
        <w:rPr>
          <w:i/>
          <w:iCs/>
        </w:rPr>
        <w:t>villosa</w:t>
      </w:r>
      <w:proofErr w:type="spellEnd"/>
      <w:r w:rsidR="00DB1E76" w:rsidRPr="00DB1E76">
        <w:t xml:space="preserve"> Roth</w:t>
      </w:r>
      <w:r w:rsidR="00DB1E76">
        <w:t>)</w:t>
      </w:r>
      <w:r w:rsidR="001F7384">
        <w:t xml:space="preserve">, </w:t>
      </w:r>
      <w:proofErr w:type="spellStart"/>
      <w:r w:rsidR="001F7384" w:rsidRPr="001F7384">
        <w:t>broadbean</w:t>
      </w:r>
      <w:proofErr w:type="spellEnd"/>
      <w:r w:rsidR="00DB1E76">
        <w:t xml:space="preserve"> (</w:t>
      </w:r>
      <w:r w:rsidR="00DB1E76" w:rsidRPr="00841D54">
        <w:rPr>
          <w:i/>
          <w:iCs/>
        </w:rPr>
        <w:t xml:space="preserve">Vicia </w:t>
      </w:r>
      <w:proofErr w:type="spellStart"/>
      <w:r w:rsidR="00DB1E76" w:rsidRPr="00841D54">
        <w:rPr>
          <w:i/>
          <w:iCs/>
        </w:rPr>
        <w:t>faba</w:t>
      </w:r>
      <w:proofErr w:type="spellEnd"/>
      <w:r w:rsidR="00DB1E76" w:rsidRPr="00DB1E76">
        <w:t xml:space="preserve"> L.</w:t>
      </w:r>
      <w:r w:rsidR="00DB1E76">
        <w:t>)</w:t>
      </w:r>
      <w:r w:rsidR="001F7384">
        <w:t xml:space="preserve"> </w:t>
      </w:r>
      <w:del w:id="37" w:author="Liesl Oeller" w:date="2021-12-15T12:25:00Z">
        <w:r w:rsidR="001F7384" w:rsidDel="00ED0A35">
          <w:delText>etc.</w:delText>
        </w:r>
      </w:del>
      <w:r w:rsidR="001F7384">
        <w:t xml:space="preserve"> </w:t>
      </w:r>
      <w:del w:id="38" w:author="Liesl Oeller" w:date="2021-12-15T12:33:00Z">
        <w:r w:rsidR="001F7384" w:rsidRPr="001F7384" w:rsidDel="001F11B4">
          <w:delText>and probably overwinters in many common perennial legumes</w:delText>
        </w:r>
        <w:r w:rsidR="00DB1E76" w:rsidDel="001F11B4">
          <w:delText xml:space="preserve"> </w:delText>
        </w:r>
      </w:del>
      <w:r w:rsidR="00DB1E76">
        <w:t>(</w:t>
      </w:r>
      <w:r w:rsidR="00DB1E76" w:rsidRPr="00DB1E76">
        <w:t>McEwen</w:t>
      </w:r>
      <w:r w:rsidR="00DB1E76">
        <w:t xml:space="preserve"> et al. 1957)</w:t>
      </w:r>
      <w:r w:rsidR="001F7384" w:rsidRPr="001F7384">
        <w:t xml:space="preserve">. </w:t>
      </w:r>
      <w:ins w:id="39" w:author="Liesl Oeller" w:date="2021-12-15T12:33:00Z">
        <w:r w:rsidR="001F11B4" w:rsidRPr="006266EC">
          <w:rPr>
            <w:i/>
            <w:iCs/>
          </w:rPr>
          <w:t xml:space="preserve">A. </w:t>
        </w:r>
        <w:proofErr w:type="spellStart"/>
        <w:r w:rsidR="001F11B4" w:rsidRPr="006266EC">
          <w:rPr>
            <w:i/>
            <w:iCs/>
          </w:rPr>
          <w:t>pisum</w:t>
        </w:r>
        <w:proofErr w:type="spellEnd"/>
        <w:r w:rsidR="001F11B4" w:rsidRPr="006266EC">
          <w:rPr>
            <w:i/>
            <w:iCs/>
          </w:rPr>
          <w:t xml:space="preserve"> </w:t>
        </w:r>
        <w:r w:rsidR="001F11B4" w:rsidRPr="00A62B21">
          <w:t>acquire</w:t>
        </w:r>
        <w:r w:rsidR="001F11B4">
          <w:t>s</w:t>
        </w:r>
        <w:r w:rsidR="001F11B4" w:rsidRPr="00A62B21">
          <w:t xml:space="preserve"> PEMV from infected perennial legume hosts, but these are restricted to a handful of crops and agricultural weeds (Hull 1981). However, </w:t>
        </w:r>
        <w:r w:rsidR="001F11B4" w:rsidRPr="00A62B21">
          <w:rPr>
            <w:i/>
            <w:iCs/>
          </w:rPr>
          <w:t>A</w:t>
        </w:r>
        <w:r w:rsidR="001F11B4">
          <w:rPr>
            <w:i/>
            <w:iCs/>
          </w:rPr>
          <w:t>.</w:t>
        </w:r>
        <w:r w:rsidR="001F11B4" w:rsidRPr="00A62B21">
          <w:rPr>
            <w:i/>
            <w:iCs/>
          </w:rPr>
          <w:t xml:space="preserve"> </w:t>
        </w:r>
        <w:proofErr w:type="spellStart"/>
        <w:r w:rsidR="001F11B4" w:rsidRPr="00A62B21">
          <w:rPr>
            <w:i/>
            <w:iCs/>
          </w:rPr>
          <w:t>pisum</w:t>
        </w:r>
        <w:proofErr w:type="spellEnd"/>
        <w:r w:rsidR="001F11B4" w:rsidRPr="00A62B21">
          <w:t xml:space="preserve"> have a diet-breadth encompassing most of the Fabaceae, (</w:t>
        </w:r>
        <w:proofErr w:type="spellStart"/>
        <w:r w:rsidR="001F11B4" w:rsidRPr="00A62B21">
          <w:t>Peccoud</w:t>
        </w:r>
        <w:proofErr w:type="spellEnd"/>
        <w:r w:rsidR="001F11B4" w:rsidRPr="00A62B21">
          <w:t xml:space="preserve"> et al. 2009), suggesting the potential diversity of PEMV-compatible hosts could be quite large.</w:t>
        </w:r>
        <w:r w:rsidR="001F11B4">
          <w:t xml:space="preserve"> </w:t>
        </w:r>
      </w:ins>
      <w:del w:id="40" w:author="Liesl Oeller" w:date="2021-12-15T12:27:00Z">
        <w:r w:rsidR="001F7384" w:rsidRPr="001F7384" w:rsidDel="00ED0A35">
          <w:delText xml:space="preserve">The </w:delText>
        </w:r>
        <w:r w:rsidR="00DB1E76" w:rsidDel="00ED0A35">
          <w:delText>natural transmission</w:delText>
        </w:r>
        <w:r w:rsidR="001F7384" w:rsidRPr="001F7384" w:rsidDel="00ED0A35">
          <w:delText xml:space="preserve"> </w:delText>
        </w:r>
        <w:r w:rsidR="00DB1E76" w:rsidDel="00ED0A35">
          <w:delText>of this virus happens</w:delText>
        </w:r>
        <w:r w:rsidR="001F7384" w:rsidRPr="001F7384" w:rsidDel="00ED0A35">
          <w:delText xml:space="preserve"> most efficiently by the pea aphid (</w:delText>
        </w:r>
        <w:r w:rsidR="001F7384" w:rsidRPr="00DB1E76" w:rsidDel="00ED0A35">
          <w:rPr>
            <w:i/>
          </w:rPr>
          <w:delText>Acyrthosiphon pisu</w:delText>
        </w:r>
        <w:r w:rsidR="001F7384" w:rsidRPr="001F7384" w:rsidDel="00ED0A35">
          <w:delText>m) and to a lesser extent by the gree</w:delText>
        </w:r>
        <w:r w:rsidR="00DB1E76" w:rsidDel="00ED0A35">
          <w:delText>n peach aphid (</w:delText>
        </w:r>
        <w:r w:rsidR="00DB1E76" w:rsidRPr="00841D54" w:rsidDel="00ED0A35">
          <w:rPr>
            <w:i/>
            <w:iCs/>
          </w:rPr>
          <w:delText>Myzus persicae</w:delText>
        </w:r>
        <w:r w:rsidR="00DB1E76" w:rsidDel="00ED0A35">
          <w:delText xml:space="preserve">) </w:delText>
        </w:r>
        <w:r w:rsidR="001F7384" w:rsidRPr="001F7384" w:rsidDel="00ED0A35">
          <w:delText>in a persistent (circulative) manner.</w:delText>
        </w:r>
        <w:r w:rsidR="009209F4" w:rsidDel="00ED0A35">
          <w:delText xml:space="preserve"> </w:delText>
        </w:r>
      </w:del>
      <w:commentRangeStart w:id="41"/>
      <w:ins w:id="42" w:author="Liesl Oeller" w:date="2021-12-15T12:27:00Z">
        <w:r w:rsidR="00ED0A35" w:rsidRPr="00ED0A35">
          <w:rPr>
            <w:i/>
            <w:iCs/>
            <w:rPrChange w:id="43" w:author="Liesl Oeller" w:date="2021-12-15T12:27:00Z">
              <w:rPr/>
            </w:rPrChange>
          </w:rPr>
          <w:t xml:space="preserve">A. </w:t>
        </w:r>
        <w:proofErr w:type="spellStart"/>
        <w:r w:rsidR="00ED0A35" w:rsidRPr="00ED0A35">
          <w:rPr>
            <w:i/>
            <w:iCs/>
            <w:rPrChange w:id="44" w:author="Liesl Oeller" w:date="2021-12-15T12:27:00Z">
              <w:rPr/>
            </w:rPrChange>
          </w:rPr>
          <w:t>pisum</w:t>
        </w:r>
        <w:proofErr w:type="spellEnd"/>
        <w:r w:rsidR="00ED0A35">
          <w:t xml:space="preserve"> </w:t>
        </w:r>
      </w:ins>
      <w:ins w:id="45" w:author="Liesl Oeller" w:date="2021-12-15T12:29:00Z">
        <w:r w:rsidR="00ED0A35">
          <w:t>also vector a</w:t>
        </w:r>
      </w:ins>
      <w:del w:id="46" w:author="Liesl Oeller" w:date="2021-12-15T12:29:00Z">
        <w:r w:rsidR="009209F4" w:rsidDel="00ED0A35">
          <w:delText>A</w:delText>
        </w:r>
      </w:del>
      <w:r w:rsidR="009209F4">
        <w:t xml:space="preserve">nother legume-infecting virus, </w:t>
      </w:r>
      <w:r w:rsidR="009209F4" w:rsidRPr="009209F4">
        <w:rPr>
          <w:i/>
          <w:iCs/>
        </w:rPr>
        <w:t>Bean leaf roll virus</w:t>
      </w:r>
      <w:r w:rsidR="009209F4">
        <w:t xml:space="preserve">, </w:t>
      </w:r>
      <w:del w:id="47" w:author="Liesl Oeller" w:date="2021-12-15T12:29:00Z">
        <w:r w:rsidR="009209F4" w:rsidDel="00ED0A35">
          <w:delText xml:space="preserve">vectored by pea aphid have </w:delText>
        </w:r>
      </w:del>
      <w:ins w:id="48" w:author="Liesl Oeller" w:date="2021-12-15T12:29:00Z">
        <w:r w:rsidR="00ED0A35">
          <w:t xml:space="preserve"> which is </w:t>
        </w:r>
      </w:ins>
      <w:del w:id="49" w:author="Liesl Oeller" w:date="2021-12-15T12:29:00Z">
        <w:r w:rsidR="009209F4" w:rsidDel="00ED0A35">
          <w:delText xml:space="preserve">also been </w:delText>
        </w:r>
      </w:del>
      <w:r w:rsidR="009209F4">
        <w:lastRenderedPageBreak/>
        <w:t>reported to infected by a range of legume hosts (</w:t>
      </w:r>
      <w:proofErr w:type="spellStart"/>
      <w:r w:rsidR="00F75682">
        <w:t>Chatzivassiliou</w:t>
      </w:r>
      <w:proofErr w:type="spellEnd"/>
      <w:r w:rsidR="009209F4">
        <w:t xml:space="preserve"> 2021).</w:t>
      </w:r>
      <w:r w:rsidR="005E15F2" w:rsidRPr="00A62B21">
        <w:t xml:space="preserve"> </w:t>
      </w:r>
      <w:commentRangeEnd w:id="41"/>
      <w:r w:rsidR="00ED0A35">
        <w:rPr>
          <w:rStyle w:val="CommentReference"/>
          <w:rFonts w:asciiTheme="minorHAnsi" w:eastAsiaTheme="minorHAnsi" w:hAnsiTheme="minorHAnsi" w:cstheme="minorBidi"/>
        </w:rPr>
        <w:commentReference w:id="41"/>
      </w:r>
      <w:ins w:id="50" w:author="Liesl Oeller" w:date="2021-12-15T12:28:00Z">
        <w:r w:rsidR="00ED0A35">
          <w:t xml:space="preserve">Plants infected with PEMV </w:t>
        </w:r>
      </w:ins>
      <w:del w:id="51" w:author="Liesl Oeller" w:date="2021-12-15T12:28:00Z">
        <w:r w:rsidR="005E15F2" w:rsidRPr="00A62B21" w:rsidDel="00ED0A35">
          <w:delText xml:space="preserve">Infected plants </w:delText>
        </w:r>
      </w:del>
      <w:r w:rsidR="005E15F2" w:rsidRPr="00A62B21">
        <w:t>are stunted with malformed pods and ultimately have reduced yield (Clement et al. 2010). Extreme outbreaks can devastate pulse production, leading to up to 40% yield loss (</w:t>
      </w:r>
      <w:proofErr w:type="spellStart"/>
      <w:r w:rsidR="005E15F2" w:rsidRPr="00A62B21">
        <w:t>Elbakidze</w:t>
      </w:r>
      <w:proofErr w:type="spellEnd"/>
      <w:r w:rsidR="005E15F2" w:rsidRPr="00A62B21">
        <w:t xml:space="preserve"> et al. 2011, </w:t>
      </w:r>
      <w:proofErr w:type="spellStart"/>
      <w:r w:rsidR="005E15F2" w:rsidRPr="00A62B21">
        <w:t>Paudel</w:t>
      </w:r>
      <w:proofErr w:type="spellEnd"/>
      <w:r w:rsidR="005E15F2" w:rsidRPr="00A62B21">
        <w:t xml:space="preserve"> et al. 2018). </w:t>
      </w:r>
      <w:del w:id="52" w:author="Liesl Oeller" w:date="2021-12-15T12:30:00Z">
        <w:r w:rsidR="005E15F2" w:rsidRPr="00A62B21" w:rsidDel="001F11B4">
          <w:delText>Pea aphids</w:delText>
        </w:r>
      </w:del>
      <w:del w:id="53" w:author="Liesl Oeller" w:date="2021-12-15T12:31:00Z">
        <w:r w:rsidR="005E15F2" w:rsidRPr="001F11B4" w:rsidDel="001F11B4">
          <w:rPr>
            <w:i/>
            <w:iCs/>
            <w:rPrChange w:id="54" w:author="Liesl Oeller" w:date="2021-12-15T12:31:00Z">
              <w:rPr/>
            </w:rPrChange>
          </w:rPr>
          <w:delText xml:space="preserve"> </w:delText>
        </w:r>
        <w:r w:rsidR="005E15F2" w:rsidRPr="00A62B21" w:rsidDel="001F11B4">
          <w:delText>acquire PEMV from infected perennial legume hosts</w:delText>
        </w:r>
        <w:r w:rsidR="009B4C99" w:rsidRPr="00A62B21" w:rsidDel="001F11B4">
          <w:delText xml:space="preserve">, </w:delText>
        </w:r>
        <w:r w:rsidR="001619B4" w:rsidRPr="00A62B21" w:rsidDel="001F11B4">
          <w:delText>but these are restricted to a handful of crops and agricultural weeds</w:delText>
        </w:r>
        <w:r w:rsidR="005E15F2" w:rsidRPr="00A62B21" w:rsidDel="001F11B4">
          <w:delText xml:space="preserve"> (Hull 1981)</w:delText>
        </w:r>
        <w:r w:rsidR="009B4C99" w:rsidRPr="00A62B21" w:rsidDel="001F11B4">
          <w:delText xml:space="preserve">. </w:delText>
        </w:r>
        <w:r w:rsidR="001619B4" w:rsidRPr="00A62B21" w:rsidDel="001F11B4">
          <w:delText xml:space="preserve">However, </w:delText>
        </w:r>
        <w:r w:rsidR="00A62B21" w:rsidRPr="00A62B21" w:rsidDel="001F11B4">
          <w:rPr>
            <w:i/>
            <w:iCs/>
          </w:rPr>
          <w:delText>A pisum</w:delText>
        </w:r>
        <w:r w:rsidR="001619B4" w:rsidRPr="00A62B21" w:rsidDel="001F11B4">
          <w:delText xml:space="preserve"> have </w:delText>
        </w:r>
        <w:r w:rsidR="00A73343" w:rsidRPr="00A62B21" w:rsidDel="001F11B4">
          <w:delText>a</w:delText>
        </w:r>
        <w:r w:rsidR="001619B4" w:rsidRPr="00A62B21" w:rsidDel="001F11B4">
          <w:delText xml:space="preserve"> diet-breadth encompassing </w:delText>
        </w:r>
        <w:r w:rsidR="00CF52EF" w:rsidRPr="00A62B21" w:rsidDel="001F11B4">
          <w:delText xml:space="preserve">most of the </w:delText>
        </w:r>
        <w:r w:rsidR="00946C76" w:rsidRPr="00A62B21" w:rsidDel="001F11B4">
          <w:delText>Fabaceae</w:delText>
        </w:r>
        <w:r w:rsidR="00A73343" w:rsidRPr="00A62B21" w:rsidDel="001F11B4">
          <w:delText xml:space="preserve">, </w:delText>
        </w:r>
        <w:r w:rsidR="005E15F2" w:rsidRPr="00A62B21" w:rsidDel="001F11B4">
          <w:delText>(Peccoud et al. 2009)</w:delText>
        </w:r>
        <w:r w:rsidR="00A73343" w:rsidRPr="00A62B21" w:rsidDel="001F11B4">
          <w:delText>, suggesting the potential diversity of PEMV</w:delText>
        </w:r>
        <w:r w:rsidR="00476118" w:rsidRPr="00A62B21" w:rsidDel="001F11B4">
          <w:delText>-</w:delText>
        </w:r>
        <w:r w:rsidR="00A73343" w:rsidRPr="00A62B21" w:rsidDel="001F11B4">
          <w:delText>compatible hosts could be quite large.</w:delText>
        </w:r>
      </w:del>
    </w:p>
    <w:p w14:paraId="61B162DE" w14:textId="14A6F644" w:rsidR="00F82867" w:rsidRPr="00E41B57" w:rsidRDefault="00F82867" w:rsidP="004B17E4">
      <w:pPr>
        <w:spacing w:line="480" w:lineRule="auto"/>
        <w:ind w:firstLine="720"/>
        <w:rPr>
          <w:b/>
          <w:bCs/>
          <w:i/>
          <w:iCs/>
        </w:rPr>
      </w:pPr>
      <w:r w:rsidRPr="00E41B57">
        <w:rPr>
          <w:b/>
          <w:bCs/>
          <w:i/>
          <w:iCs/>
        </w:rPr>
        <w:t>Survey Design</w:t>
      </w:r>
    </w:p>
    <w:p w14:paraId="115E4E99" w14:textId="7EA00100" w:rsidR="00252907" w:rsidRPr="00E41B57" w:rsidRDefault="00252907" w:rsidP="004B17E4">
      <w:pPr>
        <w:spacing w:line="480" w:lineRule="auto"/>
        <w:ind w:firstLine="720"/>
      </w:pPr>
      <w:r w:rsidRPr="00E41B57">
        <w:t>We employed large-scale field surveys in 2018 from May to July</w:t>
      </w:r>
      <w:r w:rsidR="00A62B21">
        <w:t xml:space="preserve"> during an outbreak season of </w:t>
      </w:r>
      <w:r w:rsidR="00A62B21">
        <w:rPr>
          <w:i/>
          <w:iCs/>
        </w:rPr>
        <w:t xml:space="preserve">A. </w:t>
      </w:r>
      <w:proofErr w:type="spellStart"/>
      <w:r w:rsidR="00A62B21">
        <w:rPr>
          <w:i/>
          <w:iCs/>
        </w:rPr>
        <w:t>pisum</w:t>
      </w:r>
      <w:proofErr w:type="spellEnd"/>
      <w:r w:rsidRPr="00E41B57">
        <w:t>.</w:t>
      </w:r>
      <w:r w:rsidR="00307561">
        <w:t xml:space="preserve"> </w:t>
      </w:r>
      <w:r w:rsidR="00482C49">
        <w:t xml:space="preserve">Aphid vectors for important crop diseases have been consistently monitored in eastern Washington and Idaho by University of Idaho </w:t>
      </w:r>
      <w:r w:rsidR="000B7EB4">
        <w:t xml:space="preserve">using a long-term pan trapping network encompassing 17 sequential growing seasons. 2018 </w:t>
      </w:r>
      <w:r w:rsidR="001D43AC">
        <w:t>season had the second highest alate arrival counts on a per-trap basis over this entire 17</w:t>
      </w:r>
      <w:ins w:id="55" w:author="Liesl Oeller" w:date="2021-12-15T12:34:00Z">
        <w:r w:rsidR="00D229D9">
          <w:t>-</w:t>
        </w:r>
      </w:ins>
      <w:del w:id="56" w:author="Liesl Oeller" w:date="2021-12-15T12:34:00Z">
        <w:r w:rsidR="001D43AC" w:rsidDel="00D229D9">
          <w:delText xml:space="preserve"> </w:delText>
        </w:r>
      </w:del>
      <w:r w:rsidR="001D43AC">
        <w:t xml:space="preserve">year period </w:t>
      </w:r>
      <w:r w:rsidR="00F206B3">
        <w:t>(Figure S1). This</w:t>
      </w:r>
      <w:r w:rsidR="001D43AC">
        <w:t xml:space="preserve"> so-called “outbreak year”</w:t>
      </w:r>
      <w:del w:id="57" w:author="Liesl Oeller" w:date="2021-12-15T12:35:00Z">
        <w:r w:rsidR="001D43AC" w:rsidDel="00D229D9">
          <w:delText>,</w:delText>
        </w:r>
      </w:del>
      <w:r w:rsidR="001D43AC">
        <w:t xml:space="preserve"> thus facilitat</w:t>
      </w:r>
      <w:r w:rsidR="00F206B3">
        <w:t xml:space="preserve">ed </w:t>
      </w:r>
      <w:r w:rsidR="001D43AC">
        <w:t>a</w:t>
      </w:r>
      <w:r w:rsidR="00F206B3">
        <w:t xml:space="preserve"> unique opportunity to discover which potential non-crop host </w:t>
      </w:r>
      <w:ins w:id="58" w:author="Liesl Oeller" w:date="2021-12-15T12:35:00Z">
        <w:r w:rsidR="008943C2">
          <w:t xml:space="preserve">vector </w:t>
        </w:r>
      </w:ins>
      <w:r w:rsidR="00F206B3">
        <w:rPr>
          <w:i/>
          <w:iCs/>
        </w:rPr>
        <w:t xml:space="preserve">A. </w:t>
      </w:r>
      <w:proofErr w:type="spellStart"/>
      <w:r w:rsidR="00F206B3">
        <w:rPr>
          <w:i/>
          <w:iCs/>
        </w:rPr>
        <w:t>pisum</w:t>
      </w:r>
      <w:proofErr w:type="spellEnd"/>
      <w:r w:rsidR="00F206B3">
        <w:t xml:space="preserve"> and </w:t>
      </w:r>
      <w:ins w:id="59" w:author="Liesl Oeller" w:date="2021-12-15T12:35:00Z">
        <w:r w:rsidR="008943C2">
          <w:t>its</w:t>
        </w:r>
      </w:ins>
      <w:del w:id="60" w:author="Liesl Oeller" w:date="2021-12-15T12:35:00Z">
        <w:r w:rsidR="00F206B3" w:rsidDel="008943C2">
          <w:delText>a</w:delText>
        </w:r>
      </w:del>
      <w:r w:rsidR="00F206B3">
        <w:t xml:space="preserve"> </w:t>
      </w:r>
      <w:del w:id="61" w:author="Liesl Oeller" w:date="2021-12-15T12:35:00Z">
        <w:r w:rsidR="00F206B3" w:rsidDel="008943C2">
          <w:delText xml:space="preserve">vectored </w:delText>
        </w:r>
      </w:del>
      <w:r w:rsidR="00F206B3">
        <w:t xml:space="preserve">pathogen </w:t>
      </w:r>
      <w:commentRangeStart w:id="62"/>
      <w:r w:rsidR="00F206B3">
        <w:t xml:space="preserve">use </w:t>
      </w:r>
      <w:commentRangeEnd w:id="62"/>
      <w:r w:rsidR="008943C2">
        <w:rPr>
          <w:rStyle w:val="CommentReference"/>
          <w:rFonts w:asciiTheme="minorHAnsi" w:eastAsiaTheme="minorHAnsi" w:hAnsiTheme="minorHAnsi" w:cstheme="minorBidi"/>
        </w:rPr>
        <w:commentReference w:id="62"/>
      </w:r>
      <w:r w:rsidR="00F206B3">
        <w:t>in a year when the insect is widespread.</w:t>
      </w:r>
      <w:r w:rsidRPr="00E41B57">
        <w:t xml:space="preserve"> </w:t>
      </w:r>
      <w:r w:rsidR="001F31E4">
        <w:t xml:space="preserve">The goal of our </w:t>
      </w:r>
      <w:del w:id="63" w:author="Liesl Oeller" w:date="2021-12-15T12:36:00Z">
        <w:r w:rsidR="001F31E4" w:rsidDel="008943C2">
          <w:delText>sruveys</w:delText>
        </w:r>
      </w:del>
      <w:ins w:id="64" w:author="Liesl Oeller" w:date="2021-12-15T12:36:00Z">
        <w:r w:rsidR="008943C2">
          <w:t>surveys</w:t>
        </w:r>
      </w:ins>
      <w:r w:rsidR="001F31E4">
        <w:t xml:space="preserve"> </w:t>
      </w:r>
      <w:del w:id="65" w:author="Liesl Oeller" w:date="2021-12-15T12:36:00Z">
        <w:r w:rsidR="001F31E4" w:rsidDel="008943C2">
          <w:delText xml:space="preserve">were </w:delText>
        </w:r>
      </w:del>
      <w:ins w:id="66" w:author="Liesl Oeller" w:date="2021-12-15T12:36:00Z">
        <w:r w:rsidR="008943C2">
          <w:t xml:space="preserve">was </w:t>
        </w:r>
      </w:ins>
      <w:r w:rsidR="001F31E4">
        <w:t>to identify</w:t>
      </w:r>
      <w:r w:rsidRPr="00E41B57">
        <w:t xml:space="preserve"> the non-crop reservoir(s) for pea aphids and/or PEMV among a range of </w:t>
      </w:r>
      <w:r w:rsidR="00ED0C99">
        <w:t xml:space="preserve">all common </w:t>
      </w:r>
      <w:r w:rsidRPr="00E41B57">
        <w:t xml:space="preserve">potential legume hosts. Plant and aphid </w:t>
      </w:r>
      <w:r w:rsidR="007F3BA1">
        <w:t>communities</w:t>
      </w:r>
      <w:r w:rsidRPr="00E41B57">
        <w:t xml:space="preserve"> were sampled in two climatic ecoregions</w:t>
      </w:r>
      <w:ins w:id="67" w:author="Liesl Oeller" w:date="2021-12-15T12:36:00Z">
        <w:r w:rsidR="008943C2">
          <w:t>:</w:t>
        </w:r>
      </w:ins>
      <w:del w:id="68" w:author="Liesl Oeller" w:date="2021-12-15T12:36:00Z">
        <w:r w:rsidRPr="00E41B57" w:rsidDel="008943C2">
          <w:delText>,</w:delText>
        </w:r>
      </w:del>
      <w:r w:rsidRPr="00E41B57">
        <w:rPr>
          <w:color w:val="000000" w:themeColor="text1"/>
        </w:rPr>
        <w:t xml:space="preserve"> Palouse Prairie, a high-elevation grassland predominately converted to dryland wheat production (Looney et al. 2009), and </w:t>
      </w:r>
      <w:r w:rsidR="00226F14">
        <w:rPr>
          <w:color w:val="000000" w:themeColor="text1"/>
        </w:rPr>
        <w:t>shrub</w:t>
      </w:r>
      <w:r w:rsidRPr="00E41B57">
        <w:rPr>
          <w:color w:val="000000" w:themeColor="text1"/>
        </w:rPr>
        <w:t xml:space="preserve">-steppe, a habitat found at lower elevations and warm slopes adjacent to the Palouse (predominately along the Snake River in Washington and Idaho) (Knick &amp; </w:t>
      </w:r>
      <w:proofErr w:type="spellStart"/>
      <w:r w:rsidRPr="00E41B57">
        <w:rPr>
          <w:color w:val="000000" w:themeColor="text1"/>
        </w:rPr>
        <w:t>Rotenberry</w:t>
      </w:r>
      <w:proofErr w:type="spellEnd"/>
      <w:r w:rsidRPr="00E41B57">
        <w:rPr>
          <w:color w:val="000000" w:themeColor="text1"/>
        </w:rPr>
        <w:t xml:space="preserve"> 1997). Both habitat types harbor a diverse community of herbaceous legumes and are purported sources of pea aphid outbreaks</w:t>
      </w:r>
      <w:r w:rsidR="00447303">
        <w:rPr>
          <w:color w:val="000000" w:themeColor="text1"/>
        </w:rPr>
        <w:t xml:space="preserve"> (</w:t>
      </w:r>
      <w:r w:rsidR="00447303" w:rsidRPr="00F75682">
        <w:rPr>
          <w:color w:val="000000" w:themeColor="text1"/>
        </w:rPr>
        <w:t xml:space="preserve">Clement </w:t>
      </w:r>
      <w:r w:rsidR="00F75682">
        <w:rPr>
          <w:color w:val="000000" w:themeColor="text1"/>
        </w:rPr>
        <w:t>2006</w:t>
      </w:r>
      <w:r w:rsidR="00447303">
        <w:rPr>
          <w:color w:val="000000" w:themeColor="text1"/>
        </w:rPr>
        <w:t>)</w:t>
      </w:r>
      <w:r w:rsidRPr="00E41B57">
        <w:rPr>
          <w:color w:val="000000" w:themeColor="text1"/>
        </w:rPr>
        <w:t xml:space="preserve">. </w:t>
      </w:r>
      <w:r w:rsidRPr="00E41B57">
        <w:t xml:space="preserve">All non-agricultural sites </w:t>
      </w:r>
      <w:r w:rsidR="00987E68" w:rsidRPr="00E41B57">
        <w:t>were in</w:t>
      </w:r>
      <w:r w:rsidRPr="00E41B57">
        <w:t xml:space="preserve"> either </w:t>
      </w:r>
      <w:commentRangeStart w:id="69"/>
      <w:r w:rsidRPr="00E41B57">
        <w:t xml:space="preserve">edge habitats </w:t>
      </w:r>
      <w:commentRangeEnd w:id="69"/>
      <w:r w:rsidR="008943C2">
        <w:rPr>
          <w:rStyle w:val="CommentReference"/>
          <w:rFonts w:asciiTheme="minorHAnsi" w:eastAsiaTheme="minorHAnsi" w:hAnsiTheme="minorHAnsi" w:cstheme="minorBidi"/>
        </w:rPr>
        <w:commentReference w:id="69"/>
      </w:r>
      <w:r w:rsidRPr="00E41B57">
        <w:t xml:space="preserve">on the Palouse, native prairie, or </w:t>
      </w:r>
      <w:r w:rsidRPr="00E41B57">
        <w:lastRenderedPageBreak/>
        <w:t xml:space="preserve">shrub-steppe, while </w:t>
      </w:r>
      <w:r w:rsidR="00E33CBA">
        <w:t xml:space="preserve">agricultural sites were </w:t>
      </w:r>
      <w:r w:rsidRPr="00E41B57">
        <w:t>spring-planted pea fields on the lower Palouse in Whitman Co. Washington and Latah Co. Idaho (Fig. 1).</w:t>
      </w:r>
    </w:p>
    <w:p w14:paraId="69F9EBD1" w14:textId="3F1A9CC3" w:rsidR="00252907" w:rsidRPr="00E41B57" w:rsidRDefault="00252907" w:rsidP="004B17E4">
      <w:pPr>
        <w:spacing w:line="480" w:lineRule="auto"/>
      </w:pPr>
      <w:r w:rsidRPr="00E41B57">
        <w:tab/>
      </w:r>
      <w:r w:rsidR="00617032">
        <w:t>Aphid, plant, and virus surveys all occurred using a line-transect and biological sampling approach.</w:t>
      </w:r>
      <w:r w:rsidRPr="00E41B57">
        <w:t xml:space="preserve"> At each location we ran 10 m line transect</w:t>
      </w:r>
      <w:r w:rsidR="00A42F1B">
        <w:t>s and quantified</w:t>
      </w:r>
      <w:r w:rsidR="00E53A0B">
        <w:t xml:space="preserve"> the plant diversity </w:t>
      </w:r>
      <w:r w:rsidR="003B2DBC">
        <w:t xml:space="preserve">(species identity) of all </w:t>
      </w:r>
      <w:r w:rsidR="00F14B45">
        <w:t>forbs</w:t>
      </w:r>
      <w:r w:rsidR="00386067">
        <w:t xml:space="preserve">. </w:t>
      </w:r>
      <w:r w:rsidR="00602DF1">
        <w:t xml:space="preserve">During each sampling event, </w:t>
      </w:r>
      <w:ins w:id="70" w:author="Liesl Oeller" w:date="2021-12-15T12:42:00Z">
        <w:r w:rsidR="00212DF2">
          <w:t>al</w:t>
        </w:r>
        <w:r w:rsidR="00212DF2" w:rsidRPr="00E41B57">
          <w:t>l forbs touching the line transect were identified to species</w:t>
        </w:r>
        <w:r w:rsidR="00212DF2">
          <w:t xml:space="preserve"> and </w:t>
        </w:r>
      </w:ins>
      <w:del w:id="71" w:author="Liesl Oeller" w:date="2021-12-15T12:42:00Z">
        <w:r w:rsidR="00602DF1" w:rsidDel="00212DF2">
          <w:delText>the cover of</w:delText>
        </w:r>
        <w:r w:rsidR="00A4730B" w:rsidDel="00212DF2">
          <w:delText xml:space="preserve"> all </w:delText>
        </w:r>
        <w:r w:rsidR="00D9372E" w:rsidDel="00212DF2">
          <w:delText xml:space="preserve">forbs </w:delText>
        </w:r>
        <w:r w:rsidR="00F55677" w:rsidDel="00212DF2">
          <w:delText>was</w:delText>
        </w:r>
        <w:r w:rsidR="00D9372E" w:rsidDel="00212DF2">
          <w:delText xml:space="preserve"> </w:delText>
        </w:r>
      </w:del>
      <w:ins w:id="72" w:author="Liesl Oeller" w:date="2021-12-15T12:42:00Z">
        <w:r w:rsidR="00212DF2">
          <w:t>forb</w:t>
        </w:r>
      </w:ins>
      <w:ins w:id="73" w:author="Liesl Oeller" w:date="2021-12-15T12:41:00Z">
        <w:r w:rsidR="00212DF2" w:rsidRPr="00E41B57">
          <w:t xml:space="preserve"> percent cover</w:t>
        </w:r>
        <w:r w:rsidR="00212DF2">
          <w:t xml:space="preserve"> </w:t>
        </w:r>
      </w:ins>
      <w:ins w:id="74" w:author="Liesl Oeller" w:date="2021-12-15T12:42:00Z">
        <w:r w:rsidR="00212DF2">
          <w:t xml:space="preserve">was </w:t>
        </w:r>
      </w:ins>
      <w:r w:rsidR="00D9372E">
        <w:t xml:space="preserve">calculated </w:t>
      </w:r>
      <w:del w:id="75" w:author="Liesl Oeller" w:date="2021-12-15T12:41:00Z">
        <w:r w:rsidR="00D9372E" w:rsidDel="00212DF2">
          <w:delText>as</w:delText>
        </w:r>
        <w:r w:rsidRPr="00E41B57" w:rsidDel="00212DF2">
          <w:delText xml:space="preserve"> (% cover)</w:delText>
        </w:r>
        <w:r w:rsidR="00CF793D" w:rsidDel="00212DF2">
          <w:delText xml:space="preserve"> based on</w:delText>
        </w:r>
      </w:del>
      <w:ins w:id="76" w:author="Liesl Oeller" w:date="2021-12-15T12:41:00Z">
        <w:r w:rsidR="00212DF2">
          <w:t>by</w:t>
        </w:r>
      </w:ins>
      <w:r w:rsidR="00CF793D">
        <w:t xml:space="preserve"> measuring </w:t>
      </w:r>
      <w:ins w:id="77" w:author="Liesl Oeller" w:date="2021-12-15T12:41:00Z">
        <w:r w:rsidR="00212DF2">
          <w:t>in</w:t>
        </w:r>
      </w:ins>
      <w:del w:id="78" w:author="Liesl Oeller" w:date="2021-12-15T12:41:00Z">
        <w:r w:rsidR="00CF793D" w:rsidDel="00212DF2">
          <w:delText>to</w:delText>
        </w:r>
      </w:del>
      <w:r w:rsidR="00CF793D">
        <w:t xml:space="preserve"> cm </w:t>
      </w:r>
      <w:r w:rsidR="00E225BC">
        <w:t>the plant material covering the 10 m transect</w:t>
      </w:r>
      <w:r w:rsidRPr="00E41B57">
        <w:t>.</w:t>
      </w:r>
      <w:r w:rsidR="00A65BDC">
        <w:t xml:space="preserve"> </w:t>
      </w:r>
      <w:commentRangeStart w:id="79"/>
      <w:r w:rsidR="00A65BDC">
        <w:t>At these sites we</w:t>
      </w:r>
      <w:r w:rsidRPr="00E41B57">
        <w:t xml:space="preserve"> used sweep nets to collect all foliage-foraging arthropods, making sure to sweep each section of plant material twice. </w:t>
      </w:r>
      <w:commentRangeEnd w:id="79"/>
      <w:r w:rsidR="008943C2">
        <w:rPr>
          <w:rStyle w:val="CommentReference"/>
          <w:rFonts w:asciiTheme="minorHAnsi" w:eastAsiaTheme="minorHAnsi" w:hAnsiTheme="minorHAnsi" w:cstheme="minorBidi"/>
        </w:rPr>
        <w:commentReference w:id="79"/>
      </w:r>
      <w:r w:rsidRPr="00E41B57">
        <w:t xml:space="preserve">All insects collected were stored in 95% ethanol until they could </w:t>
      </w:r>
      <w:del w:id="80" w:author="Liesl Oeller" w:date="2021-12-15T12:39:00Z">
        <w:r w:rsidRPr="00E41B57" w:rsidDel="008943C2">
          <w:delText xml:space="preserve">each </w:delText>
        </w:r>
      </w:del>
      <w:r w:rsidRPr="00E41B57">
        <w:t xml:space="preserve">be identified to species. </w:t>
      </w:r>
      <w:del w:id="81" w:author="Liesl Oeller" w:date="2021-12-15T12:42:00Z">
        <w:r w:rsidRPr="00E41B57" w:rsidDel="00212DF2">
          <w:delText xml:space="preserve">All forbs touching the line transect were identified to species and measured by percent cover. </w:delText>
        </w:r>
      </w:del>
      <w:r w:rsidRPr="00E41B57">
        <w:t>Samples of aboveground tissue (uppermost leaf) of legume species within the line transect were harvested, wrapped in aluminum foil, frozen in liquid N</w:t>
      </w:r>
      <w:r w:rsidRPr="00212DF2">
        <w:rPr>
          <w:vertAlign w:val="subscript"/>
          <w:rPrChange w:id="82" w:author="Liesl Oeller" w:date="2021-12-15T12:43:00Z">
            <w:rPr/>
          </w:rPrChange>
        </w:rPr>
        <w:t>2</w:t>
      </w:r>
      <w:r w:rsidRPr="00E41B57">
        <w:t xml:space="preserve">, and snap chilled in dry ice before storing </w:t>
      </w:r>
      <w:del w:id="83" w:author="Liesl Oeller" w:date="2021-12-15T13:07:00Z">
        <w:r w:rsidRPr="00E41B57" w:rsidDel="0031486A">
          <w:delText xml:space="preserve">in </w:delText>
        </w:r>
      </w:del>
      <w:ins w:id="84" w:author="Liesl Oeller" w:date="2021-12-15T13:07:00Z">
        <w:r w:rsidR="0031486A">
          <w:t>at</w:t>
        </w:r>
        <w:r w:rsidR="0031486A" w:rsidRPr="00E41B57">
          <w:t xml:space="preserve"> </w:t>
        </w:r>
      </w:ins>
      <w:r w:rsidRPr="00E41B57">
        <w:t>-80°C. These tissue samples were used to determine PEMV presence or absence</w:t>
      </w:r>
      <w:ins w:id="85" w:author="Liesl Oeller" w:date="2021-12-15T12:43:00Z">
        <w:r w:rsidR="00212DF2">
          <w:t xml:space="preserve"> with molecular methods</w:t>
        </w:r>
      </w:ins>
      <w:r w:rsidRPr="00E41B57">
        <w:t xml:space="preserve">. </w:t>
      </w:r>
    </w:p>
    <w:p w14:paraId="5BC6BDD5" w14:textId="59F7547E" w:rsidR="00F82867" w:rsidRPr="00E41B57" w:rsidRDefault="00F82867" w:rsidP="004B17E4">
      <w:pPr>
        <w:spacing w:line="480" w:lineRule="auto"/>
        <w:rPr>
          <w:b/>
          <w:bCs/>
          <w:i/>
          <w:iCs/>
          <w:highlight w:val="lightGray"/>
        </w:rPr>
      </w:pPr>
      <w:r w:rsidRPr="00E41B57">
        <w:tab/>
      </w:r>
      <w:r w:rsidRPr="00E41B57">
        <w:rPr>
          <w:b/>
          <w:bCs/>
          <w:i/>
          <w:iCs/>
        </w:rPr>
        <w:t>Molecular methods</w:t>
      </w:r>
    </w:p>
    <w:p w14:paraId="0933927F" w14:textId="29F706FC" w:rsidR="003A73CD" w:rsidRDefault="00E17A0C" w:rsidP="003A73CD">
      <w:pPr>
        <w:spacing w:line="480" w:lineRule="auto"/>
        <w:ind w:firstLine="720"/>
        <w:rPr>
          <w:color w:val="1C1D1E"/>
        </w:rPr>
      </w:pPr>
      <w:r>
        <w:rPr>
          <w:color w:val="1C1D1E"/>
        </w:rPr>
        <w:t>To test all crop and non-crop legumes</w:t>
      </w:r>
      <w:r w:rsidR="007E4583">
        <w:rPr>
          <w:color w:val="1C1D1E"/>
        </w:rPr>
        <w:t xml:space="preserve"> for the presence of PEMV,</w:t>
      </w:r>
      <w:r>
        <w:rPr>
          <w:color w:val="1C1D1E"/>
        </w:rPr>
        <w:t xml:space="preserve"> we used a two-stage approach </w:t>
      </w:r>
      <w:r w:rsidR="007E4583">
        <w:rPr>
          <w:color w:val="1C1D1E"/>
        </w:rPr>
        <w:t xml:space="preserve">following </w:t>
      </w:r>
      <w:del w:id="86" w:author="Liesl Oeller" w:date="2021-12-15T12:44:00Z">
        <w:r w:rsidR="007E4583" w:rsidDel="001A4D1A">
          <w:rPr>
            <w:color w:val="1C1D1E"/>
          </w:rPr>
          <w:delText xml:space="preserve">the </w:delText>
        </w:r>
      </w:del>
      <w:ins w:id="87" w:author="Liesl Oeller" w:date="2021-12-15T12:44:00Z">
        <w:r w:rsidR="001A4D1A">
          <w:rPr>
            <w:color w:val="1C1D1E"/>
          </w:rPr>
          <w:t xml:space="preserve">a </w:t>
        </w:r>
      </w:ins>
      <w:r w:rsidR="007E4583">
        <w:rPr>
          <w:color w:val="1C1D1E"/>
        </w:rPr>
        <w:t xml:space="preserve">similar methodology </w:t>
      </w:r>
      <w:del w:id="88" w:author="Liesl Oeller" w:date="2021-12-15T12:44:00Z">
        <w:r w:rsidR="007E4583" w:rsidDel="001A4D1A">
          <w:rPr>
            <w:color w:val="1C1D1E"/>
          </w:rPr>
          <w:delText xml:space="preserve">and </w:delText>
        </w:r>
      </w:del>
      <w:ins w:id="89" w:author="Liesl Oeller" w:date="2021-12-15T12:44:00Z">
        <w:r w:rsidR="001A4D1A">
          <w:rPr>
            <w:color w:val="1C1D1E"/>
          </w:rPr>
          <w:t xml:space="preserve">of </w:t>
        </w:r>
      </w:ins>
      <w:r w:rsidR="007E4583">
        <w:rPr>
          <w:color w:val="1C1D1E"/>
        </w:rPr>
        <w:t xml:space="preserve">host sample pooling and efficient detection of pathogens as described by Sint et al. 2016. </w:t>
      </w:r>
      <w:r>
        <w:rPr>
          <w:color w:val="1C1D1E"/>
        </w:rPr>
        <w:t xml:space="preserve">First, we </w:t>
      </w:r>
      <w:r w:rsidR="007E4583">
        <w:rPr>
          <w:color w:val="1C1D1E"/>
        </w:rPr>
        <w:t xml:space="preserve">tested PEMV by using </w:t>
      </w:r>
      <w:ins w:id="90" w:author="Liesl Oeller" w:date="2021-12-15T12:45:00Z">
        <w:r w:rsidR="006D76E9">
          <w:rPr>
            <w:color w:val="1C1D1E"/>
          </w:rPr>
          <w:t>r</w:t>
        </w:r>
      </w:ins>
      <w:del w:id="91" w:author="Liesl Oeller" w:date="2021-12-15T12:45:00Z">
        <w:r w:rsidR="007E4583" w:rsidDel="006D76E9">
          <w:rPr>
            <w:color w:val="1C1D1E"/>
          </w:rPr>
          <w:delText>R</w:delText>
        </w:r>
      </w:del>
      <w:r w:rsidR="007E4583">
        <w:rPr>
          <w:color w:val="1C1D1E"/>
        </w:rPr>
        <w:t xml:space="preserve">everse </w:t>
      </w:r>
      <w:ins w:id="92" w:author="Liesl Oeller" w:date="2021-12-15T12:45:00Z">
        <w:r w:rsidR="006D76E9">
          <w:rPr>
            <w:color w:val="1C1D1E"/>
          </w:rPr>
          <w:t>t</w:t>
        </w:r>
      </w:ins>
      <w:del w:id="93" w:author="Liesl Oeller" w:date="2021-12-15T12:45:00Z">
        <w:r w:rsidR="007E4583" w:rsidDel="006D76E9">
          <w:rPr>
            <w:color w:val="1C1D1E"/>
          </w:rPr>
          <w:delText>T</w:delText>
        </w:r>
      </w:del>
      <w:r w:rsidR="007E4583">
        <w:rPr>
          <w:color w:val="1C1D1E"/>
        </w:rPr>
        <w:t>ranscript</w:t>
      </w:r>
      <w:r w:rsidR="0030419B">
        <w:rPr>
          <w:color w:val="1C1D1E"/>
        </w:rPr>
        <w:t>ion</w:t>
      </w:r>
      <w:r w:rsidR="007E4583">
        <w:rPr>
          <w:color w:val="1C1D1E"/>
        </w:rPr>
        <w:t>-</w:t>
      </w:r>
      <w:ins w:id="94" w:author="Liesl Oeller" w:date="2021-12-15T12:45:00Z">
        <w:r w:rsidR="006D76E9">
          <w:rPr>
            <w:color w:val="1C1D1E"/>
          </w:rPr>
          <w:t>p</w:t>
        </w:r>
      </w:ins>
      <w:del w:id="95" w:author="Liesl Oeller" w:date="2021-12-15T12:45:00Z">
        <w:r w:rsidR="007E4583" w:rsidDel="006D76E9">
          <w:rPr>
            <w:color w:val="1C1D1E"/>
          </w:rPr>
          <w:delText>P</w:delText>
        </w:r>
      </w:del>
      <w:r w:rsidR="007E4583">
        <w:rPr>
          <w:color w:val="1C1D1E"/>
        </w:rPr>
        <w:t xml:space="preserve">olymerase chain reaction (RT-PCR) from pooled samples </w:t>
      </w:r>
      <w:r>
        <w:rPr>
          <w:color w:val="1C1D1E"/>
        </w:rPr>
        <w:t>for each transect completed (</w:t>
      </w:r>
      <w:r w:rsidR="004441C3">
        <w:rPr>
          <w:color w:val="1C1D1E"/>
        </w:rPr>
        <w:t>n</w:t>
      </w:r>
      <w:ins w:id="96" w:author="Liesl Oeller" w:date="2021-12-15T12:45:00Z">
        <w:r w:rsidR="006D76E9">
          <w:rPr>
            <w:color w:val="1C1D1E"/>
          </w:rPr>
          <w:t xml:space="preserve"> </w:t>
        </w:r>
      </w:ins>
      <w:r w:rsidR="004441C3">
        <w:rPr>
          <w:color w:val="1C1D1E"/>
        </w:rPr>
        <w:t>=</w:t>
      </w:r>
      <w:ins w:id="97" w:author="Liesl Oeller" w:date="2021-12-15T12:45:00Z">
        <w:r w:rsidR="006D76E9">
          <w:rPr>
            <w:color w:val="1C1D1E"/>
          </w:rPr>
          <w:t xml:space="preserve"> </w:t>
        </w:r>
      </w:ins>
      <w:r w:rsidR="004441C3">
        <w:rPr>
          <w:color w:val="1C1D1E"/>
        </w:rPr>
        <w:t xml:space="preserve">65). </w:t>
      </w:r>
      <w:del w:id="98" w:author="Liesl Oeller" w:date="2021-12-15T13:06:00Z">
        <w:r w:rsidR="004441C3" w:rsidDel="0031486A">
          <w:rPr>
            <w:color w:val="1C1D1E"/>
          </w:rPr>
          <w:delText>To</w:delText>
        </w:r>
        <w:r w:rsidR="004441C3" w:rsidRPr="7F717119" w:rsidDel="0031486A">
          <w:rPr>
            <w:color w:val="1C1D1E"/>
          </w:rPr>
          <w:delText xml:space="preserve"> </w:delText>
        </w:r>
        <w:r w:rsidR="6CE9D2C4" w:rsidRPr="7F717119" w:rsidDel="0031486A">
          <w:rPr>
            <w:color w:val="1C1D1E"/>
          </w:rPr>
          <w:delText>do</w:delText>
        </w:r>
        <w:r w:rsidR="004441C3" w:rsidDel="0031486A">
          <w:rPr>
            <w:color w:val="1C1D1E"/>
          </w:rPr>
          <w:delText xml:space="preserve"> so, we</w:delText>
        </w:r>
      </w:del>
      <w:del w:id="99" w:author="Liesl Oeller" w:date="2021-12-15T13:07:00Z">
        <w:r w:rsidR="004441C3" w:rsidDel="0031486A">
          <w:rPr>
            <w:color w:val="1C1D1E"/>
          </w:rPr>
          <w:delText xml:space="preserve"> took several pieces of plant tissue </w:delText>
        </w:r>
        <w:r w:rsidR="007E4583" w:rsidDel="0031486A">
          <w:rPr>
            <w:color w:val="1C1D1E"/>
          </w:rPr>
          <w:delText xml:space="preserve">samples </w:delText>
        </w:r>
        <w:r w:rsidR="004441C3" w:rsidDel="0031486A">
          <w:rPr>
            <w:color w:val="1C1D1E"/>
          </w:rPr>
          <w:delText xml:space="preserve">from every single species </w:delText>
        </w:r>
        <w:r w:rsidR="007E4583" w:rsidDel="0031486A">
          <w:rPr>
            <w:color w:val="1C1D1E"/>
          </w:rPr>
          <w:delText xml:space="preserve">were </w:delText>
        </w:r>
        <w:r w:rsidR="004441C3" w:rsidDel="0031486A">
          <w:rPr>
            <w:color w:val="1C1D1E"/>
          </w:rPr>
          <w:delText>collected at a given site,</w:delText>
        </w:r>
        <w:r w:rsidR="007E4583" w:rsidDel="0031486A">
          <w:rPr>
            <w:color w:val="1C1D1E"/>
          </w:rPr>
          <w:delText xml:space="preserve"> </w:delText>
        </w:r>
        <w:r w:rsidR="007E4583" w:rsidRPr="007E4583" w:rsidDel="0031486A">
          <w:rPr>
            <w:color w:val="1C1D1E"/>
          </w:rPr>
          <w:delText xml:space="preserve">wrapped in </w:delText>
        </w:r>
        <w:r w:rsidR="00E2114F" w:rsidRPr="007E4583" w:rsidDel="0031486A">
          <w:rPr>
            <w:color w:val="1C1D1E"/>
          </w:rPr>
          <w:delText>aluminum</w:delText>
        </w:r>
        <w:r w:rsidR="007E4583" w:rsidRPr="007E4583" w:rsidDel="0031486A">
          <w:rPr>
            <w:color w:val="1C1D1E"/>
          </w:rPr>
          <w:delText xml:space="preserve"> foil, frozen in liquid N2 and snap chilled in dry ice before storing in −80℃</w:delText>
        </w:r>
      </w:del>
      <w:ins w:id="100" w:author="Liesl Oeller" w:date="2021-12-15T13:07:00Z">
        <w:r w:rsidR="0031486A">
          <w:rPr>
            <w:color w:val="1C1D1E"/>
          </w:rPr>
          <w:t xml:space="preserve">Legume tissue samples stored </w:t>
        </w:r>
      </w:ins>
      <w:ins w:id="101" w:author="Liesl Oeller" w:date="2021-12-15T13:08:00Z">
        <w:r w:rsidR="0031486A">
          <w:rPr>
            <w:color w:val="1C1D1E"/>
          </w:rPr>
          <w:t>at</w:t>
        </w:r>
      </w:ins>
      <w:ins w:id="102" w:author="Liesl Oeller" w:date="2021-12-15T13:07:00Z">
        <w:r w:rsidR="0031486A">
          <w:rPr>
            <w:color w:val="1C1D1E"/>
          </w:rPr>
          <w:t xml:space="preserve"> </w:t>
        </w:r>
        <w:r w:rsidR="0031486A" w:rsidRPr="00E41B57">
          <w:t>-80°C</w:t>
        </w:r>
      </w:ins>
      <w:r w:rsidR="007E4583" w:rsidRPr="007E4583">
        <w:rPr>
          <w:color w:val="1C1D1E"/>
        </w:rPr>
        <w:t xml:space="preserve"> </w:t>
      </w:r>
      <w:ins w:id="103" w:author="Liesl Oeller" w:date="2021-12-15T13:08:00Z">
        <w:r w:rsidR="0031486A">
          <w:rPr>
            <w:color w:val="1C1D1E"/>
          </w:rPr>
          <w:t>were frozen in liquid N</w:t>
        </w:r>
        <w:r w:rsidR="0031486A" w:rsidRPr="0031486A">
          <w:rPr>
            <w:color w:val="1C1D1E"/>
            <w:vertAlign w:val="subscript"/>
            <w:rPrChange w:id="104" w:author="Liesl Oeller" w:date="2021-12-15T13:08:00Z">
              <w:rPr>
                <w:color w:val="1C1D1E"/>
              </w:rPr>
            </w:rPrChange>
          </w:rPr>
          <w:t>2</w:t>
        </w:r>
        <w:r w:rsidR="0031486A">
          <w:rPr>
            <w:color w:val="1C1D1E"/>
          </w:rPr>
          <w:t xml:space="preserve"> </w:t>
        </w:r>
      </w:ins>
      <w:r w:rsidR="007E4583" w:rsidRPr="007E4583">
        <w:rPr>
          <w:color w:val="1C1D1E"/>
        </w:rPr>
        <w:t xml:space="preserve">and ground into fine powder </w:t>
      </w:r>
      <w:del w:id="105" w:author="Liesl Oeller" w:date="2021-12-15T13:08:00Z">
        <w:r w:rsidR="007E4583" w:rsidRPr="007E4583" w:rsidDel="0031486A">
          <w:rPr>
            <w:color w:val="1C1D1E"/>
          </w:rPr>
          <w:delText xml:space="preserve">in liquid N2 </w:delText>
        </w:r>
      </w:del>
      <w:r w:rsidR="007E4583" w:rsidRPr="007E4583">
        <w:rPr>
          <w:color w:val="1C1D1E"/>
        </w:rPr>
        <w:t xml:space="preserve">using mortar and pestles. </w:t>
      </w:r>
      <w:ins w:id="106" w:author="Liesl Oeller" w:date="2021-12-15T13:09:00Z">
        <w:r w:rsidR="0031486A">
          <w:rPr>
            <w:color w:val="1C1D1E"/>
          </w:rPr>
          <w:t xml:space="preserve">Approximately 100 </w:t>
        </w:r>
        <w:r w:rsidR="0031486A">
          <w:rPr>
            <w:color w:val="1C1D1E"/>
          </w:rPr>
          <w:lastRenderedPageBreak/>
          <w:t>mg of h</w:t>
        </w:r>
      </w:ins>
      <w:del w:id="107" w:author="Liesl Oeller" w:date="2021-12-15T13:09:00Z">
        <w:r w:rsidR="007E4583" w:rsidRPr="007E4583" w:rsidDel="0031486A">
          <w:rPr>
            <w:color w:val="1C1D1E"/>
          </w:rPr>
          <w:delText>H</w:delText>
        </w:r>
      </w:del>
      <w:r w:rsidR="007E4583" w:rsidRPr="007E4583">
        <w:rPr>
          <w:color w:val="1C1D1E"/>
        </w:rPr>
        <w:t xml:space="preserve">omogenized tissue </w:t>
      </w:r>
      <w:del w:id="108" w:author="Liesl Oeller" w:date="2021-12-15T13:09:00Z">
        <w:r w:rsidR="007E4583" w:rsidRPr="007E4583" w:rsidDel="0031486A">
          <w:rPr>
            <w:color w:val="1C1D1E"/>
          </w:rPr>
          <w:delText>(</w:delText>
        </w:r>
        <w:r w:rsidR="007E4583" w:rsidDel="0031486A">
          <w:rPr>
            <w:color w:val="1C1D1E"/>
          </w:rPr>
          <w:delText>~</w:delText>
        </w:r>
        <w:r w:rsidR="007E4583" w:rsidRPr="007E4583" w:rsidDel="0031486A">
          <w:rPr>
            <w:color w:val="1C1D1E"/>
          </w:rPr>
          <w:delText>100 mg)</w:delText>
        </w:r>
      </w:del>
      <w:r w:rsidR="007E4583" w:rsidRPr="007E4583">
        <w:rPr>
          <w:color w:val="1C1D1E"/>
        </w:rPr>
        <w:t xml:space="preserve"> was used for total RNA extraction using Promega SV total RNA isolation kits (Promega) and cDNA from 1 µg of total RNA using Bio-Rad </w:t>
      </w:r>
      <w:proofErr w:type="spellStart"/>
      <w:r w:rsidR="007E4583" w:rsidRPr="007E4583">
        <w:rPr>
          <w:color w:val="1C1D1E"/>
        </w:rPr>
        <w:t>iScript</w:t>
      </w:r>
      <w:proofErr w:type="spellEnd"/>
      <w:r w:rsidR="007E4583" w:rsidRPr="007E4583">
        <w:rPr>
          <w:color w:val="1C1D1E"/>
        </w:rPr>
        <w:t xml:space="preserve"> cDNA synthesis kits. </w:t>
      </w:r>
      <w:del w:id="109" w:author="Liesl Oeller" w:date="2021-12-15T13:09:00Z">
        <w:r w:rsidR="004441C3" w:rsidDel="0031486A">
          <w:rPr>
            <w:color w:val="1C1D1E"/>
          </w:rPr>
          <w:delText xml:space="preserve"> </w:delText>
        </w:r>
      </w:del>
      <w:r w:rsidR="007E4583">
        <w:rPr>
          <w:color w:val="1C1D1E"/>
        </w:rPr>
        <w:t>T</w:t>
      </w:r>
      <w:r w:rsidR="004441C3">
        <w:rPr>
          <w:color w:val="1C1D1E"/>
        </w:rPr>
        <w:t xml:space="preserve">hen </w:t>
      </w:r>
      <w:r w:rsidR="007E4583">
        <w:rPr>
          <w:color w:val="1C1D1E"/>
        </w:rPr>
        <w:t xml:space="preserve">RT-PCR was performed </w:t>
      </w:r>
      <w:r w:rsidR="003A73CD">
        <w:rPr>
          <w:color w:val="1C1D1E"/>
        </w:rPr>
        <w:t xml:space="preserve">using PEMV-1 </w:t>
      </w:r>
      <w:ins w:id="110" w:author="Liesl Oeller" w:date="2021-12-15T13:15:00Z">
        <w:r w:rsidR="00946F21">
          <w:rPr>
            <w:color w:val="1C1D1E"/>
          </w:rPr>
          <w:t>c</w:t>
        </w:r>
      </w:ins>
      <w:del w:id="111" w:author="Liesl Oeller" w:date="2021-12-15T13:15:00Z">
        <w:r w:rsidR="003A73CD" w:rsidDel="00946F21">
          <w:rPr>
            <w:color w:val="1C1D1E"/>
          </w:rPr>
          <w:delText>C</w:delText>
        </w:r>
      </w:del>
      <w:r w:rsidR="003A73CD">
        <w:rPr>
          <w:color w:val="1C1D1E"/>
        </w:rPr>
        <w:t xml:space="preserve">oat protein specific primers (PEMV CP FP: 5’ </w:t>
      </w:r>
      <w:r w:rsidR="003A73CD" w:rsidRPr="003A73CD">
        <w:rPr>
          <w:color w:val="1C1D1E"/>
        </w:rPr>
        <w:t>GTGGTGGCACCCTCTATG</w:t>
      </w:r>
      <w:r w:rsidR="003A73CD">
        <w:rPr>
          <w:color w:val="1C1D1E"/>
        </w:rPr>
        <w:t xml:space="preserve"> 3’; PEMV CP RP: 5’ </w:t>
      </w:r>
      <w:r w:rsidR="003A73CD" w:rsidRPr="003A73CD">
        <w:rPr>
          <w:color w:val="1C1D1E"/>
        </w:rPr>
        <w:t xml:space="preserve">GTGTCCACATGGTAGGCTATG </w:t>
      </w:r>
      <w:r w:rsidR="003A73CD">
        <w:rPr>
          <w:color w:val="1C1D1E"/>
        </w:rPr>
        <w:t xml:space="preserve">3’) </w:t>
      </w:r>
      <w:r w:rsidR="004441C3">
        <w:rPr>
          <w:color w:val="1C1D1E"/>
        </w:rPr>
        <w:t>on</w:t>
      </w:r>
      <w:r w:rsidR="00B317E2">
        <w:rPr>
          <w:color w:val="1C1D1E"/>
        </w:rPr>
        <w:t xml:space="preserve"> </w:t>
      </w:r>
      <w:r w:rsidR="004441C3">
        <w:rPr>
          <w:color w:val="1C1D1E"/>
        </w:rPr>
        <w:t>this mixed sample</w:t>
      </w:r>
      <w:r w:rsidR="00E739EA">
        <w:rPr>
          <w:color w:val="1C1D1E"/>
        </w:rPr>
        <w:t xml:space="preserve">. </w:t>
      </w:r>
      <w:r w:rsidR="003A73CD">
        <w:rPr>
          <w:color w:val="1C1D1E"/>
        </w:rPr>
        <w:t>P</w:t>
      </w:r>
      <w:r w:rsidR="003A73CD" w:rsidRPr="003A73CD">
        <w:rPr>
          <w:color w:val="1C1D1E"/>
        </w:rPr>
        <w:t xml:space="preserve">rimers were designed using the IDT Primer Quest Tool for </w:t>
      </w:r>
      <w:r w:rsidR="003A73CD">
        <w:rPr>
          <w:color w:val="1C1D1E"/>
        </w:rPr>
        <w:t>RT-</w:t>
      </w:r>
      <w:r w:rsidR="003A73CD" w:rsidRPr="003A73CD">
        <w:rPr>
          <w:color w:val="1C1D1E"/>
        </w:rPr>
        <w:t xml:space="preserve">PCR reaction (10 µl) containing 3 µl of ddH2O, 5 µl of dream Taq </w:t>
      </w:r>
      <w:proofErr w:type="spellStart"/>
      <w:r w:rsidR="003A73CD" w:rsidRPr="003A73CD">
        <w:rPr>
          <w:color w:val="1C1D1E"/>
        </w:rPr>
        <w:t>mastermix</w:t>
      </w:r>
      <w:proofErr w:type="spellEnd"/>
      <w:r w:rsidR="003A73CD" w:rsidRPr="003A73CD">
        <w:rPr>
          <w:color w:val="1C1D1E"/>
        </w:rPr>
        <w:t xml:space="preserve"> (Thermo Scientific, Waltham, MA, </w:t>
      </w:r>
      <w:proofErr w:type="spellStart"/>
      <w:r w:rsidR="003A73CD" w:rsidRPr="003A73CD">
        <w:rPr>
          <w:color w:val="1C1D1E"/>
        </w:rPr>
        <w:t>usa</w:t>
      </w:r>
      <w:proofErr w:type="spellEnd"/>
      <w:r w:rsidR="003A73CD" w:rsidRPr="003A73CD">
        <w:rPr>
          <w:color w:val="1C1D1E"/>
        </w:rPr>
        <w:t>)</w:t>
      </w:r>
      <w:ins w:id="112" w:author="Liesl Oeller" w:date="2021-12-15T13:10:00Z">
        <w:r w:rsidR="0031486A">
          <w:rPr>
            <w:color w:val="1C1D1E"/>
          </w:rPr>
          <w:t>,</w:t>
        </w:r>
      </w:ins>
      <w:r w:rsidR="003A73CD" w:rsidRPr="003A73CD">
        <w:rPr>
          <w:color w:val="1C1D1E"/>
        </w:rPr>
        <w:t xml:space="preserve"> 1 µl of diluted primer mix (forward and reverse [concentration 10µM]), and 1 µl of cDNA template. The </w:t>
      </w:r>
      <w:r w:rsidR="003A73CD">
        <w:rPr>
          <w:color w:val="1C1D1E"/>
        </w:rPr>
        <w:t>RT-</w:t>
      </w:r>
      <w:r w:rsidR="003A73CD" w:rsidRPr="003A73CD">
        <w:rPr>
          <w:color w:val="1C1D1E"/>
        </w:rPr>
        <w:t>PCR program included an initial denaturation for 5 min at 95°C followed by 21 cycles of denaturation at 95°C for 30 s, annealing for 30 s at 56°C, and extension for 45 s at 72°C and final extension of 10 min at 72</w:t>
      </w:r>
      <w:del w:id="113" w:author="Liesl Oeller" w:date="2021-12-15T13:10:00Z">
        <w:r w:rsidR="003A73CD" w:rsidRPr="003A73CD" w:rsidDel="0031486A">
          <w:rPr>
            <w:color w:val="1C1D1E"/>
          </w:rPr>
          <w:delText xml:space="preserve"> </w:delText>
        </w:r>
      </w:del>
      <w:r w:rsidR="003A73CD" w:rsidRPr="003A73CD">
        <w:rPr>
          <w:color w:val="1C1D1E"/>
        </w:rPr>
        <w:t xml:space="preserve">°C. After PCR </w:t>
      </w:r>
      <w:del w:id="114" w:author="Liesl Oeller" w:date="2021-12-15T13:10:00Z">
        <w:r w:rsidR="003A73CD" w:rsidRPr="003A73CD" w:rsidDel="0031486A">
          <w:rPr>
            <w:color w:val="1C1D1E"/>
          </w:rPr>
          <w:delText>is over</w:delText>
        </w:r>
      </w:del>
      <w:ins w:id="115" w:author="Liesl Oeller" w:date="2021-12-15T13:10:00Z">
        <w:r w:rsidR="0031486A">
          <w:rPr>
            <w:color w:val="1C1D1E"/>
          </w:rPr>
          <w:t>was complete,</w:t>
        </w:r>
      </w:ins>
      <w:r w:rsidR="003A73CD" w:rsidRPr="003A73CD">
        <w:rPr>
          <w:color w:val="1C1D1E"/>
        </w:rPr>
        <w:t xml:space="preserve"> agarose gels (1%) were run at 90 v for 45 min</w:t>
      </w:r>
      <w:ins w:id="116" w:author="Liesl Oeller" w:date="2021-12-15T13:10:00Z">
        <w:r w:rsidR="0031486A">
          <w:rPr>
            <w:color w:val="1C1D1E"/>
          </w:rPr>
          <w:t>,</w:t>
        </w:r>
      </w:ins>
      <w:r w:rsidR="003A73CD" w:rsidRPr="003A73CD">
        <w:rPr>
          <w:color w:val="1C1D1E"/>
        </w:rPr>
        <w:t xml:space="preserve"> after which gel pictures were taken in a Gel documentation system (Bio-Rad, Hercules, CA)</w:t>
      </w:r>
      <w:ins w:id="117" w:author="Liesl Oeller" w:date="2021-12-16T08:51:00Z">
        <w:r w:rsidR="00BD3CEB">
          <w:rPr>
            <w:color w:val="1C1D1E"/>
          </w:rPr>
          <w:t xml:space="preserve"> (Fig. S1)</w:t>
        </w:r>
      </w:ins>
      <w:r w:rsidR="003A73CD">
        <w:rPr>
          <w:color w:val="1C1D1E"/>
        </w:rPr>
        <w:t xml:space="preserve">. </w:t>
      </w:r>
      <w:r w:rsidR="004441C3">
        <w:rPr>
          <w:color w:val="1C1D1E"/>
        </w:rPr>
        <w:t xml:space="preserve">If </w:t>
      </w:r>
      <w:del w:id="118" w:author="Liesl Oeller" w:date="2021-12-15T13:11:00Z">
        <w:r w:rsidR="00B317E2" w:rsidDel="0031486A">
          <w:rPr>
            <w:color w:val="1C1D1E"/>
          </w:rPr>
          <w:delText xml:space="preserve">we observed </w:delText>
        </w:r>
      </w:del>
      <w:r w:rsidR="003A73CD">
        <w:rPr>
          <w:color w:val="1C1D1E"/>
        </w:rPr>
        <w:t xml:space="preserve">the presence </w:t>
      </w:r>
      <w:r w:rsidR="00B317E2">
        <w:rPr>
          <w:color w:val="1C1D1E"/>
        </w:rPr>
        <w:t>PEMV</w:t>
      </w:r>
      <w:r w:rsidR="003A73CD">
        <w:rPr>
          <w:color w:val="1C1D1E"/>
        </w:rPr>
        <w:t xml:space="preserve"> </w:t>
      </w:r>
      <w:ins w:id="119" w:author="Liesl Oeller" w:date="2021-12-15T13:11:00Z">
        <w:r w:rsidR="0031486A">
          <w:rPr>
            <w:color w:val="1C1D1E"/>
          </w:rPr>
          <w:t xml:space="preserve">was observed </w:t>
        </w:r>
      </w:ins>
      <w:r w:rsidR="003A73CD">
        <w:rPr>
          <w:color w:val="1C1D1E"/>
        </w:rPr>
        <w:t>in mixed samples</w:t>
      </w:r>
      <w:r w:rsidR="00B317E2">
        <w:rPr>
          <w:color w:val="1C1D1E"/>
        </w:rPr>
        <w:t>, we then proceeded to test each legume species individually.</w:t>
      </w:r>
      <w:r w:rsidR="00F827BA">
        <w:rPr>
          <w:color w:val="1C1D1E"/>
        </w:rPr>
        <w:t xml:space="preserve"> Due to the cost and time constraints of </w:t>
      </w:r>
      <w:r w:rsidR="003A73CD">
        <w:rPr>
          <w:color w:val="1C1D1E"/>
        </w:rPr>
        <w:t>RT-</w:t>
      </w:r>
      <w:r w:rsidR="00F827BA">
        <w:rPr>
          <w:color w:val="1C1D1E"/>
        </w:rPr>
        <w:t>PCR (1076 plant samples were taken in 2018), this approach allows us to rapidly determine which locations have PEMV, then identify afterwards which plant species harbored PEMV at the given location.</w:t>
      </w:r>
      <w:r w:rsidR="003A73CD">
        <w:rPr>
          <w:color w:val="1C1D1E"/>
        </w:rPr>
        <w:t xml:space="preserve"> </w:t>
      </w:r>
    </w:p>
    <w:p w14:paraId="33D89F85" w14:textId="2086FB7D" w:rsidR="00252907" w:rsidRPr="003A73CD" w:rsidRDefault="003A73CD" w:rsidP="003A73CD">
      <w:pPr>
        <w:spacing w:line="480" w:lineRule="auto"/>
        <w:ind w:firstLine="720"/>
        <w:rPr>
          <w:color w:val="1C1D1E"/>
        </w:rPr>
      </w:pPr>
      <w:r>
        <w:rPr>
          <w:color w:val="1C1D1E"/>
        </w:rPr>
        <w:t xml:space="preserve">Detection of PEMV from plant tissue samples using RT-PCR has been described by Lee et al. 2021. </w:t>
      </w:r>
      <w:r w:rsidR="00E44926">
        <w:rPr>
          <w:color w:val="1C1D1E"/>
        </w:rPr>
        <w:t>This method provides an accurate score of the presence of at least one fully infected host plant within the population of those sampled</w:t>
      </w:r>
      <w:r w:rsidR="00E44926" w:rsidRPr="7F717119">
        <w:rPr>
          <w:color w:val="1C1D1E"/>
        </w:rPr>
        <w:t>.</w:t>
      </w:r>
      <w:r w:rsidR="00252907" w:rsidRPr="00E41B57">
        <w:rPr>
          <w:color w:val="1C1D1E"/>
        </w:rPr>
        <w:t xml:space="preserve"> </w:t>
      </w:r>
      <w:r w:rsidR="00721A68">
        <w:rPr>
          <w:color w:val="1C1D1E"/>
        </w:rPr>
        <w:t xml:space="preserve">For the large population of </w:t>
      </w:r>
      <w:r w:rsidR="2955841D" w:rsidRPr="7F717119">
        <w:rPr>
          <w:color w:val="1C1D1E"/>
        </w:rPr>
        <w:t>h</w:t>
      </w:r>
      <w:r w:rsidR="00721A68" w:rsidRPr="7F717119">
        <w:rPr>
          <w:color w:val="1C1D1E"/>
        </w:rPr>
        <w:t>airy</w:t>
      </w:r>
      <w:r w:rsidR="00721A68">
        <w:rPr>
          <w:color w:val="1C1D1E"/>
        </w:rPr>
        <w:t xml:space="preserve"> vetch that contained PEMV (Fig 1.) we </w:t>
      </w:r>
      <w:r w:rsidR="008D570B">
        <w:rPr>
          <w:color w:val="1C1D1E"/>
        </w:rPr>
        <w:t>revisited</w:t>
      </w:r>
      <w:r w:rsidR="00721A68">
        <w:rPr>
          <w:color w:val="1C1D1E"/>
        </w:rPr>
        <w:t xml:space="preserve"> the site later in the field season and sampled vetch plants in disturbed habitat fragments</w:t>
      </w:r>
      <w:r w:rsidR="59097225" w:rsidRPr="7F717119">
        <w:rPr>
          <w:color w:val="1C1D1E"/>
        </w:rPr>
        <w:t>. We</w:t>
      </w:r>
      <w:r w:rsidR="008D570B">
        <w:rPr>
          <w:color w:val="1C1D1E"/>
        </w:rPr>
        <w:t xml:space="preserve"> verified that PEMV was present in adjacent habitats and likely a reservoir at the landscape scale (Fig S</w:t>
      </w:r>
      <w:ins w:id="120" w:author="Liesl Oeller" w:date="2021-12-16T08:56:00Z">
        <w:r w:rsidR="00763ACC">
          <w:rPr>
            <w:color w:val="1C1D1E"/>
          </w:rPr>
          <w:t>2</w:t>
        </w:r>
      </w:ins>
      <w:del w:id="121" w:author="Liesl Oeller" w:date="2021-12-16T08:56:00Z">
        <w:r w:rsidR="008D570B" w:rsidDel="00763ACC">
          <w:rPr>
            <w:color w:val="1C1D1E"/>
          </w:rPr>
          <w:delText>1</w:delText>
        </w:r>
      </w:del>
      <w:r w:rsidR="008D570B">
        <w:rPr>
          <w:color w:val="1C1D1E"/>
        </w:rPr>
        <w:t>).</w:t>
      </w:r>
    </w:p>
    <w:p w14:paraId="6B2743D6" w14:textId="78D666F0" w:rsidR="004F0350" w:rsidRPr="00E41B57" w:rsidRDefault="00F82867" w:rsidP="004B17E4">
      <w:pPr>
        <w:spacing w:line="480" w:lineRule="auto"/>
        <w:rPr>
          <w:b/>
          <w:bCs/>
          <w:i/>
          <w:iCs/>
        </w:rPr>
      </w:pPr>
      <w:r w:rsidRPr="00E41B57">
        <w:tab/>
      </w:r>
      <w:r w:rsidR="005F0E6A" w:rsidRPr="00E41B57">
        <w:rPr>
          <w:b/>
          <w:bCs/>
          <w:i/>
          <w:iCs/>
        </w:rPr>
        <w:t xml:space="preserve">Statistical </w:t>
      </w:r>
      <w:r w:rsidRPr="00E41B57">
        <w:rPr>
          <w:b/>
          <w:bCs/>
          <w:i/>
          <w:iCs/>
        </w:rPr>
        <w:t>Analyses</w:t>
      </w:r>
    </w:p>
    <w:p w14:paraId="5437F6A1" w14:textId="6BDFA2C3" w:rsidR="005F0E6A" w:rsidRPr="009B6E2C" w:rsidRDefault="009B6E2C" w:rsidP="004B17E4">
      <w:pPr>
        <w:spacing w:line="480" w:lineRule="auto"/>
      </w:pPr>
      <w:r>
        <w:rPr>
          <w:b/>
          <w:bCs/>
          <w:i/>
          <w:iCs/>
        </w:rPr>
        <w:lastRenderedPageBreak/>
        <w:tab/>
      </w:r>
      <w:r w:rsidR="002734B2">
        <w:t xml:space="preserve">Analyses on </w:t>
      </w:r>
      <w:r w:rsidR="00953ED2">
        <w:t xml:space="preserve">% plant cover were completed using normally distributed generalized linear mixed models, while aphid </w:t>
      </w:r>
      <w:r w:rsidR="00693771">
        <w:t>counts,</w:t>
      </w:r>
      <w:r w:rsidR="00953ED2">
        <w:t xml:space="preserve"> or cumulative abundance models used a negative-binomial distribution appropriate for zero-inflated count data</w:t>
      </w:r>
      <w:r w:rsidR="00BF5B06">
        <w:t>.</w:t>
      </w:r>
      <w:r w:rsidR="000A5C9C">
        <w:t xml:space="preserve"> Statistical analyses</w:t>
      </w:r>
      <w:r w:rsidR="00E02A40">
        <w:t xml:space="preserve"> for line </w:t>
      </w:r>
      <w:proofErr w:type="gramStart"/>
      <w:r w:rsidR="00E02A40">
        <w:t>transects</w:t>
      </w:r>
      <w:proofErr w:type="gramEnd"/>
      <w:r w:rsidR="000A5C9C">
        <w:t xml:space="preserve"> </w:t>
      </w:r>
      <w:r w:rsidR="00E02A40">
        <w:t>used</w:t>
      </w:r>
      <w:r w:rsidR="000A5C9C">
        <w:t xml:space="preserve"> site</w:t>
      </w:r>
      <w:r w:rsidR="00E566B9">
        <w:t xml:space="preserve"> (farm or open habitat sampled)</w:t>
      </w:r>
      <w:r w:rsidR="000A5C9C">
        <w:t xml:space="preserve"> as a random effect.</w:t>
      </w:r>
      <w:r w:rsidR="00CA1277">
        <w:t xml:space="preserve"> </w:t>
      </w:r>
      <w:r w:rsidR="00E566B9">
        <w:t xml:space="preserve">Analyses of pooled long-term monitoring data from </w:t>
      </w:r>
      <w:hyperlink r:id="rId11" w:history="1">
        <w:r w:rsidR="00693771" w:rsidRPr="00D572A7">
          <w:rPr>
            <w:rStyle w:val="Hyperlink"/>
          </w:rPr>
          <w:t>https://www.legumevirusproject.org/</w:t>
        </w:r>
      </w:hyperlink>
      <w:r w:rsidR="00693771">
        <w:t xml:space="preserve"> were completed using a negative binomial generalized linear model where monthly aphid counts per pan trap were analyzed over 17-year survey period (Fig S</w:t>
      </w:r>
      <w:ins w:id="122" w:author="Liesl Oeller" w:date="2021-12-16T08:56:00Z">
        <w:r w:rsidR="00763ACC">
          <w:t>2</w:t>
        </w:r>
      </w:ins>
      <w:del w:id="123" w:author="Liesl Oeller" w:date="2021-12-16T08:56:00Z">
        <w:r w:rsidR="00693771" w:rsidDel="00763ACC">
          <w:delText>1</w:delText>
        </w:r>
      </w:del>
      <w:r w:rsidR="00693771">
        <w:t>).</w:t>
      </w:r>
    </w:p>
    <w:p w14:paraId="6F3DDFAB" w14:textId="1468CA32" w:rsidR="005F0E6A" w:rsidRDefault="005F0E6A" w:rsidP="004B17E4">
      <w:pPr>
        <w:spacing w:line="480" w:lineRule="auto"/>
        <w:rPr>
          <w:b/>
          <w:bCs/>
        </w:rPr>
      </w:pPr>
      <w:r w:rsidRPr="00E41B57">
        <w:rPr>
          <w:b/>
          <w:bCs/>
        </w:rPr>
        <w:t>Results</w:t>
      </w:r>
    </w:p>
    <w:p w14:paraId="402B16D3" w14:textId="0D4F5720" w:rsidR="00E14D96" w:rsidRDefault="008D6C43" w:rsidP="00946F21">
      <w:pPr>
        <w:spacing w:line="480" w:lineRule="auto"/>
        <w:ind w:firstLine="720"/>
      </w:pPr>
      <w:r>
        <w:t>In our surveys</w:t>
      </w:r>
      <w:r w:rsidR="00632A58">
        <w:t>,</w:t>
      </w:r>
      <w:r>
        <w:t xml:space="preserve"> we completed </w:t>
      </w:r>
      <w:r w:rsidR="00632A58">
        <w:t>118</w:t>
      </w:r>
      <w:r>
        <w:t xml:space="preserve"> transects and surveyed five </w:t>
      </w:r>
      <w:r w:rsidR="0170AEEA" w:rsidRPr="7F717119">
        <w:t>h</w:t>
      </w:r>
      <w:r w:rsidRPr="7F717119">
        <w:t>airy</w:t>
      </w:r>
      <w:r>
        <w:t xml:space="preserve"> vetch populations opportunistically. In all, we collected 15,289 aphids, </w:t>
      </w:r>
      <w:r w:rsidR="008C5B97">
        <w:t xml:space="preserve">and assayed 1076 candidate plant tissue samples for PEMV. In our transects we recorded 145 species of annual plants, of which </w:t>
      </w:r>
      <w:r w:rsidR="008D0584">
        <w:t xml:space="preserve">23 were in the family </w:t>
      </w:r>
      <w:r w:rsidR="0030120D">
        <w:t>Fabaceae</w:t>
      </w:r>
      <w:r w:rsidR="00100E59">
        <w:t>.</w:t>
      </w:r>
      <w:r w:rsidR="003B70C7">
        <w:t xml:space="preserve"> </w:t>
      </w:r>
      <w:r w:rsidR="00E14D96">
        <w:t xml:space="preserve">We observed significant variation in the </w:t>
      </w:r>
      <w:del w:id="124" w:author="Liesl Oeller" w:date="2021-12-15T13:13:00Z">
        <w:r w:rsidR="002734B2" w:rsidDel="00946F21">
          <w:delText xml:space="preserve">% </w:delText>
        </w:r>
      </w:del>
      <w:ins w:id="125" w:author="Liesl Oeller" w:date="2021-12-15T13:13:00Z">
        <w:r w:rsidR="00946F21">
          <w:t xml:space="preserve">percent </w:t>
        </w:r>
      </w:ins>
      <w:r w:rsidR="00E14D96">
        <w:t xml:space="preserve">coverage of non-crop legumes </w:t>
      </w:r>
      <w:r w:rsidR="002734B2">
        <w:t xml:space="preserve">(Fig. 2) </w:t>
      </w:r>
      <w:r w:rsidR="00E14D96">
        <w:t xml:space="preserve">and the </w:t>
      </w:r>
      <w:r w:rsidR="00066103">
        <w:t xml:space="preserve">abundance of aphids </w:t>
      </w:r>
      <w:r w:rsidR="003A5804">
        <w:t>among host plant species (</w:t>
      </w:r>
      <w:r w:rsidR="002734B2">
        <w:t>Fig 3</w:t>
      </w:r>
      <w:r w:rsidR="003A5804">
        <w:t>)</w:t>
      </w:r>
      <w:r w:rsidR="00066103">
        <w:t>.</w:t>
      </w:r>
      <w:r w:rsidR="003A5804">
        <w:t xml:space="preserve"> Hairy vetch had the highest abundance of pea aphids </w:t>
      </w:r>
      <w:r w:rsidR="00035A64">
        <w:t xml:space="preserve">and was the most abundant non-crop, weedy legume (Fig. 3). At the community level, </w:t>
      </w:r>
      <w:r w:rsidR="00B755DD">
        <w:t>GLMMs revealed a significant correlation between meters of vetch coverage in transects and likelihood of pea aphid presence (</w:t>
      </w:r>
      <w:r w:rsidR="003A5804">
        <w:t xml:space="preserve">Fig 4. </w:t>
      </w:r>
      <w:r w:rsidR="00E2348B">
        <w:t xml:space="preserve">P &lt; 0.0001, </w:t>
      </w:r>
      <w:r w:rsidR="001C3275" w:rsidRPr="00D45802">
        <w:t>χ</w:t>
      </w:r>
      <w:r w:rsidR="001C3275" w:rsidRPr="00F91598">
        <w:rPr>
          <w:vertAlign w:val="superscript"/>
        </w:rPr>
        <w:t>2</w:t>
      </w:r>
      <w:r w:rsidR="00E2348B">
        <w:t xml:space="preserve"> = 15.</w:t>
      </w:r>
      <w:commentRangeStart w:id="126"/>
      <w:commentRangeStart w:id="127"/>
      <w:commentRangeStart w:id="128"/>
      <w:commentRangeStart w:id="129"/>
      <w:r w:rsidR="00E2348B">
        <w:t>02</w:t>
      </w:r>
      <w:commentRangeEnd w:id="126"/>
      <w:r w:rsidR="00E724FC">
        <w:rPr>
          <w:rStyle w:val="CommentReference"/>
        </w:rPr>
        <w:commentReference w:id="126"/>
      </w:r>
      <w:commentRangeEnd w:id="127"/>
      <w:r w:rsidR="00527864">
        <w:rPr>
          <w:rStyle w:val="CommentReference"/>
        </w:rPr>
        <w:commentReference w:id="127"/>
      </w:r>
      <w:commentRangeEnd w:id="128"/>
      <w:r w:rsidR="00EA1AF5">
        <w:rPr>
          <w:rStyle w:val="CommentReference"/>
          <w:rFonts w:asciiTheme="minorHAnsi" w:eastAsiaTheme="minorHAnsi" w:hAnsiTheme="minorHAnsi" w:cstheme="minorBidi"/>
        </w:rPr>
        <w:commentReference w:id="128"/>
      </w:r>
      <w:commentRangeEnd w:id="129"/>
      <w:r w:rsidR="00A46BC7">
        <w:rPr>
          <w:rStyle w:val="CommentReference"/>
          <w:rFonts w:asciiTheme="minorHAnsi" w:eastAsiaTheme="minorHAnsi" w:hAnsiTheme="minorHAnsi" w:cstheme="minorBidi"/>
        </w:rPr>
        <w:commentReference w:id="129"/>
      </w:r>
      <w:r w:rsidR="003A5804">
        <w:t>).</w:t>
      </w:r>
      <w:ins w:id="130" w:author="Liesl Oeller" w:date="2021-12-15T13:15:00Z">
        <w:r w:rsidR="00946F21">
          <w:t xml:space="preserve"> </w:t>
        </w:r>
      </w:ins>
      <w:ins w:id="131" w:author="Liesl Oeller" w:date="2021-12-15T13:19:00Z">
        <w:r w:rsidR="00A46BC7">
          <w:t>From our plant surveys, w</w:t>
        </w:r>
      </w:ins>
      <w:ins w:id="132" w:author="Liesl Oeller" w:date="2021-12-15T13:18:00Z">
        <w:r w:rsidR="00A46BC7">
          <w:t xml:space="preserve">e found that PEMV </w:t>
        </w:r>
      </w:ins>
      <w:ins w:id="133" w:author="Liesl Oeller" w:date="2021-12-15T13:17:00Z">
        <w:r w:rsidR="00A46BC7">
          <w:t xml:space="preserve">was only present in </w:t>
        </w:r>
        <w:commentRangeStart w:id="134"/>
        <w:r w:rsidR="00A46BC7">
          <w:t xml:space="preserve">vetch </w:t>
        </w:r>
      </w:ins>
      <w:commentRangeEnd w:id="134"/>
      <w:ins w:id="135" w:author="Liesl Oeller" w:date="2021-12-15T13:19:00Z">
        <w:r w:rsidR="00A337C1">
          <w:rPr>
            <w:rStyle w:val="CommentReference"/>
            <w:rFonts w:asciiTheme="minorHAnsi" w:eastAsiaTheme="minorHAnsi" w:hAnsiTheme="minorHAnsi" w:cstheme="minorBidi"/>
          </w:rPr>
          <w:commentReference w:id="134"/>
        </w:r>
      </w:ins>
      <w:ins w:id="136" w:author="Liesl Oeller" w:date="2021-12-15T13:17:00Z">
        <w:r w:rsidR="00A46BC7">
          <w:t>and dry pea.</w:t>
        </w:r>
      </w:ins>
    </w:p>
    <w:p w14:paraId="720BDA34" w14:textId="3DD8C010" w:rsidR="00E45984" w:rsidRDefault="00E45984" w:rsidP="004B17E4">
      <w:pPr>
        <w:spacing w:line="480" w:lineRule="auto"/>
        <w:rPr>
          <w:b/>
          <w:bCs/>
        </w:rPr>
      </w:pPr>
      <w:r>
        <w:rPr>
          <w:b/>
          <w:bCs/>
        </w:rPr>
        <w:t>Discussion</w:t>
      </w:r>
    </w:p>
    <w:p w14:paraId="23940407" w14:textId="6286BB3C" w:rsidR="00035A64" w:rsidRDefault="007824FD" w:rsidP="004B17E4">
      <w:pPr>
        <w:spacing w:line="480" w:lineRule="auto"/>
      </w:pPr>
      <w:r>
        <w:tab/>
        <w:t>Effective prediction and management of outbreaks of viral plant pathogens requires understanding their movement from crop to non-crop hosts at the landscape scale (</w:t>
      </w:r>
      <w:r w:rsidR="78870F9F">
        <w:t>Srinivasan et al. 2008</w:t>
      </w:r>
      <w:r>
        <w:t>). A first step in this process is risk assessment for potential alternative hosts. Hairy vetch appears to be an ideal alternative host for pea aphids and PEMV, which are major pests of pulses in the Palouse region of Pacific Northwestern US.</w:t>
      </w:r>
      <w:r w:rsidR="00D2219B">
        <w:t xml:space="preserve"> We found this host has high densities in non-</w:t>
      </w:r>
      <w:r w:rsidR="00D2219B">
        <w:lastRenderedPageBreak/>
        <w:t>agricultural environments, persists in disturbed habitats, is correlate</w:t>
      </w:r>
      <w:r w:rsidR="6B3F921F">
        <w:t>d</w:t>
      </w:r>
      <w:r w:rsidR="00D2219B">
        <w:t xml:space="preserve"> with aphid presence</w:t>
      </w:r>
      <w:r w:rsidR="2D8033F1">
        <w:t>,</w:t>
      </w:r>
      <w:r w:rsidR="00D2219B">
        <w:t xml:space="preserve"> and is validated as a competent host for PEMV.</w:t>
      </w:r>
    </w:p>
    <w:p w14:paraId="1C57A30F" w14:textId="3EF3FEF4" w:rsidR="0084175A" w:rsidRDefault="0084175A" w:rsidP="004B17E4">
      <w:pPr>
        <w:spacing w:line="480" w:lineRule="auto"/>
      </w:pPr>
      <w:r>
        <w:tab/>
        <w:t xml:space="preserve">Current understanding of pea aphid and PEMV outbreaks in the Palouse consider that pea aphids likely colonize Palouse agroecosystems following wind currents from the Columbia Basin and Willamette </w:t>
      </w:r>
      <w:r w:rsidR="230040EC">
        <w:t>V</w:t>
      </w:r>
      <w:r>
        <w:t xml:space="preserve">alley, where milder winters allow populations to overwinter on alfalfa and clover (Clement </w:t>
      </w:r>
      <w:r w:rsidR="40ADCFB4">
        <w:t xml:space="preserve">et al. 2010, </w:t>
      </w:r>
      <w:r w:rsidR="3AFA9690">
        <w:t>Hampton 1983).</w:t>
      </w:r>
      <w:r>
        <w:t xml:space="preserve"> Genetic data has also demonstrated that the pea aphid biotype found on </w:t>
      </w:r>
      <w:r w:rsidR="002E6FA0">
        <w:t>dry pea in the Palouse has shared genetic markers with biotypes collected in these areas (</w:t>
      </w:r>
      <w:proofErr w:type="spellStart"/>
      <w:r w:rsidR="00D6393B">
        <w:t>Eigenbrode</w:t>
      </w:r>
      <w:proofErr w:type="spellEnd"/>
      <w:r w:rsidR="00D6393B">
        <w:t xml:space="preserve"> et al. 2016</w:t>
      </w:r>
      <w:r w:rsidR="002E6FA0">
        <w:t>).</w:t>
      </w:r>
      <w:r w:rsidR="001C2E95">
        <w:t xml:space="preserve"> There are two possibilities compatible with this previous information. First, hairy vetch, which emerges earlier and is found in low elevations with earlier starts to the growing season, is an effective “stopover” population, where alates from the west land and begin to reproduce and increase in population</w:t>
      </w:r>
      <w:r w:rsidR="00677816">
        <w:t xml:space="preserve">, then dispersing to dry peas later in the summer. Second, hairy vetch does occur in relatively warm environments in microhabitats along the edge of the Palouse, and aphids may overwinter in these populations as vetch is a facultative biennial with an above-ground rosette available </w:t>
      </w:r>
      <w:r w:rsidR="00EB6F0D">
        <w:t>during</w:t>
      </w:r>
      <w:r w:rsidR="00677816">
        <w:t xml:space="preserve"> ideal climatic conditions (</w:t>
      </w:r>
      <w:r w:rsidR="1709A2C6">
        <w:t>Pokorny et al. 2020,</w:t>
      </w:r>
      <w:r w:rsidR="1FE5301A">
        <w:t xml:space="preserve"> </w:t>
      </w:r>
      <w:proofErr w:type="spellStart"/>
      <w:r w:rsidR="1FE5301A">
        <w:t>Mischler</w:t>
      </w:r>
      <w:proofErr w:type="spellEnd"/>
      <w:r w:rsidR="1FE5301A">
        <w:t xml:space="preserve"> et al. 2010,</w:t>
      </w:r>
      <w:r w:rsidR="1709A2C6">
        <w:t xml:space="preserve"> Clark personal observation)</w:t>
      </w:r>
      <w:r w:rsidR="00677816">
        <w:t>.</w:t>
      </w:r>
      <w:r w:rsidR="00EB6F0D">
        <w:t xml:space="preserve"> In either case, vetch acts as a short-term (months) or long-term (years) reservoir for aphids and PEMV, and therefore probably plays an important role in this </w:t>
      </w:r>
      <w:proofErr w:type="spellStart"/>
      <w:r w:rsidR="00EB6F0D">
        <w:t>pathosystems</w:t>
      </w:r>
      <w:proofErr w:type="spellEnd"/>
      <w:r w:rsidR="00EB6F0D">
        <w:t xml:space="preserve"> at the landscape scale.</w:t>
      </w:r>
    </w:p>
    <w:p w14:paraId="7A10D7C2" w14:textId="71563FA8" w:rsidR="00EB6F0D" w:rsidRDefault="00EB6F0D" w:rsidP="004B17E4">
      <w:pPr>
        <w:spacing w:line="480" w:lineRule="auto"/>
      </w:pPr>
      <w:r>
        <w:tab/>
      </w:r>
      <w:r w:rsidR="005F13D0">
        <w:t xml:space="preserve">Once non-crop hosts for economically important plant pathogens are discovered, </w:t>
      </w:r>
      <w:r w:rsidR="006A56BE">
        <w:t xml:space="preserve">certain management implications arise. </w:t>
      </w:r>
      <w:r w:rsidR="00E05541">
        <w:t>In other systems, m</w:t>
      </w:r>
      <w:r w:rsidR="00E05541" w:rsidRPr="00E41B57">
        <w:t>anagement of weeds showed reductions in pest populations in crops (Norris &amp; Kogan 2005); however, removal of non-crop hosts may not be viable for several reasons. The non-crop host may be too expensive to control, or the movement of pests from one plant population to another may occur over long distances so local control is not an effective management strategy.</w:t>
      </w:r>
      <w:r w:rsidR="00E05541">
        <w:t xml:space="preserve"> </w:t>
      </w:r>
      <w:commentRangeStart w:id="137"/>
      <w:r w:rsidR="006A56BE">
        <w:t>Mainly that removal or reduction of the non-</w:t>
      </w:r>
      <w:r w:rsidR="006A56BE">
        <w:lastRenderedPageBreak/>
        <w:t xml:space="preserve">crop plant could be an effective tool for reducing the incidence of that pathogen </w:t>
      </w:r>
      <w:commentRangeEnd w:id="137"/>
      <w:r w:rsidR="00114A70">
        <w:rPr>
          <w:rStyle w:val="CommentReference"/>
          <w:rFonts w:asciiTheme="minorHAnsi" w:eastAsiaTheme="minorHAnsi" w:hAnsiTheme="minorHAnsi" w:cstheme="minorBidi"/>
        </w:rPr>
        <w:commentReference w:id="137"/>
      </w:r>
      <w:r w:rsidR="006A56BE">
        <w:t>(</w:t>
      </w:r>
      <w:r w:rsidR="52826BFD">
        <w:t xml:space="preserve">Peterson 2018, </w:t>
      </w:r>
      <w:r w:rsidR="2291D313">
        <w:t>Strickland et al. 2020)</w:t>
      </w:r>
      <w:r w:rsidR="006A56BE">
        <w:t>.</w:t>
      </w:r>
      <w:r w:rsidR="00917C1F">
        <w:t xml:space="preserve"> However, given the current evidence and field observations, it is unclear if this strategy is tenable. </w:t>
      </w:r>
      <w:commentRangeStart w:id="138"/>
      <w:commentRangeStart w:id="139"/>
      <w:r w:rsidR="00917C1F">
        <w:t>Hairy vetch is intentionally planted as a cover crop for cattle forage, and this is likely why it is so abundant on dry slopes in eastern Washington and Idaho</w:t>
      </w:r>
      <w:commentRangeEnd w:id="138"/>
      <w:r w:rsidR="00430761">
        <w:t xml:space="preserve"> (Golden et al. 2016)</w:t>
      </w:r>
      <w:r w:rsidR="00F60B5B">
        <w:rPr>
          <w:rStyle w:val="CommentReference"/>
        </w:rPr>
        <w:commentReference w:id="138"/>
      </w:r>
      <w:commentRangeEnd w:id="139"/>
      <w:r w:rsidR="00430761">
        <w:rPr>
          <w:rStyle w:val="CommentReference"/>
          <w:rFonts w:asciiTheme="minorHAnsi" w:eastAsiaTheme="minorHAnsi" w:hAnsiTheme="minorHAnsi" w:cstheme="minorBidi"/>
        </w:rPr>
        <w:commentReference w:id="139"/>
      </w:r>
      <w:r w:rsidR="00917C1F">
        <w:t>.</w:t>
      </w:r>
      <w:r w:rsidR="00943D4A">
        <w:t xml:space="preserve"> Hairy vetch improves soil nitrogen</w:t>
      </w:r>
      <w:r w:rsidR="2C43EA4F">
        <w:t>,</w:t>
      </w:r>
      <w:r w:rsidR="00943D4A">
        <w:t xml:space="preserve"> prevents erosion, and is not currently listed directly as a noxious agricultural weed in the region (</w:t>
      </w:r>
      <w:r w:rsidR="382D2935" w:rsidRPr="7F717119">
        <w:t>Pokorny et al. 2020</w:t>
      </w:r>
      <w:r w:rsidR="7794E89E" w:rsidRPr="7F717119">
        <w:t xml:space="preserve">, </w:t>
      </w:r>
      <w:proofErr w:type="spellStart"/>
      <w:r w:rsidR="7794E89E" w:rsidRPr="7F717119">
        <w:t>Mischler</w:t>
      </w:r>
      <w:proofErr w:type="spellEnd"/>
      <w:r w:rsidR="7794E89E" w:rsidRPr="7F717119">
        <w:t xml:space="preserve"> et al. 2010</w:t>
      </w:r>
      <w:r w:rsidR="382D2935" w:rsidRPr="7F717119">
        <w:t>)</w:t>
      </w:r>
      <w:r w:rsidR="00943D4A">
        <w:t>.</w:t>
      </w:r>
      <w:r w:rsidR="00A577D5" w:rsidRPr="7F717119">
        <w:t xml:space="preserve"> Given </w:t>
      </w:r>
      <w:r w:rsidR="3DCBC4E2" w:rsidRPr="7F717119">
        <w:t>that</w:t>
      </w:r>
      <w:r w:rsidR="00A577D5">
        <w:t xml:space="preserve"> the habitats are non-agricultural, removal of these weeds </w:t>
      </w:r>
      <w:r w:rsidR="00CA70FA">
        <w:t>may</w:t>
      </w:r>
      <w:r w:rsidR="00A577D5">
        <w:t xml:space="preserve"> not be feasible with traditional herbicide applications</w:t>
      </w:r>
      <w:r w:rsidR="00350CC8">
        <w:t xml:space="preserve"> (</w:t>
      </w:r>
      <w:proofErr w:type="spellStart"/>
      <w:r w:rsidR="09147698">
        <w:t>Freemark</w:t>
      </w:r>
      <w:proofErr w:type="spellEnd"/>
      <w:r w:rsidR="09147698">
        <w:t xml:space="preserve"> and Boutin 1995</w:t>
      </w:r>
      <w:r w:rsidR="00350CC8" w:rsidRPr="7F717119">
        <w:t>).</w:t>
      </w:r>
      <w:r w:rsidR="00350CC8">
        <w:t xml:space="preserve"> </w:t>
      </w:r>
      <w:r w:rsidR="00655F8B">
        <w:t xml:space="preserve">Our results </w:t>
      </w:r>
      <w:r w:rsidR="00A327EE">
        <w:t xml:space="preserve">suggest that in this region, cover cropping of hairy vetch may increase PEMV outbreak risk in dry peas </w:t>
      </w:r>
      <w:r w:rsidR="00511748">
        <w:t xml:space="preserve">if </w:t>
      </w:r>
      <w:r w:rsidR="00A327EE">
        <w:t>in the same fields</w:t>
      </w:r>
      <w:r w:rsidR="00511748">
        <w:t>, but further work on farm trials would be needed to verify this</w:t>
      </w:r>
      <w:r w:rsidR="00DE1379">
        <w:t xml:space="preserve"> within-field</w:t>
      </w:r>
      <w:r w:rsidR="00511748">
        <w:t xml:space="preserve"> spread </w:t>
      </w:r>
      <w:commentRangeStart w:id="140"/>
      <w:commentRangeStart w:id="141"/>
      <w:r w:rsidR="00511748">
        <w:t>occurs</w:t>
      </w:r>
      <w:commentRangeEnd w:id="140"/>
      <w:r w:rsidR="00F60B5B">
        <w:rPr>
          <w:rStyle w:val="CommentReference"/>
        </w:rPr>
        <w:commentReference w:id="140"/>
      </w:r>
      <w:commentRangeEnd w:id="141"/>
      <w:r w:rsidR="00C50273">
        <w:rPr>
          <w:rStyle w:val="CommentReference"/>
          <w:rFonts w:asciiTheme="minorHAnsi" w:eastAsiaTheme="minorHAnsi" w:hAnsiTheme="minorHAnsi" w:cstheme="minorBidi"/>
        </w:rPr>
        <w:commentReference w:id="141"/>
      </w:r>
      <w:r w:rsidR="00A327EE">
        <w:t>.</w:t>
      </w:r>
      <w:r w:rsidR="00F60B5B">
        <w:t xml:space="preserve"> </w:t>
      </w:r>
    </w:p>
    <w:p w14:paraId="5CBFED0E" w14:textId="22B42A5F" w:rsidR="00EA7F24" w:rsidRDefault="00EA7F24" w:rsidP="004B17E4">
      <w:pPr>
        <w:spacing w:line="480" w:lineRule="auto"/>
      </w:pPr>
      <w:r>
        <w:t xml:space="preserve">           </w:t>
      </w:r>
      <w:r w:rsidR="00E36F33">
        <w:t xml:space="preserve">The optimization of pathogen detection procedures from field samples also depends on accuracy, </w:t>
      </w:r>
      <w:r>
        <w:t>sensitivity,</w:t>
      </w:r>
      <w:r w:rsidR="00E36F33">
        <w:t xml:space="preserve"> and specificity of the procedure to ensure efficient and accurate detection of </w:t>
      </w:r>
      <w:r>
        <w:t xml:space="preserve">true positive samples. </w:t>
      </w:r>
      <w:commentRangeStart w:id="142"/>
      <w:r>
        <w:t>Routinely available serological techniques or conventional PCR have been prove</w:t>
      </w:r>
      <w:ins w:id="143" w:author="Liesl Oeller" w:date="2021-12-15T13:23:00Z">
        <w:r w:rsidR="00114A70">
          <w:t>n</w:t>
        </w:r>
      </w:ins>
      <w:del w:id="144" w:author="Liesl Oeller" w:date="2021-12-15T13:23:00Z">
        <w:r w:rsidDel="00114A70">
          <w:delText>d</w:delText>
        </w:r>
      </w:del>
      <w:r>
        <w:t xml:space="preserve"> to limit sensitiv</w:t>
      </w:r>
      <w:ins w:id="145" w:author="Liesl Oeller" w:date="2021-12-15T13:23:00Z">
        <w:r w:rsidR="00114A70">
          <w:t>ity</w:t>
        </w:r>
      </w:ins>
      <w:del w:id="146" w:author="Liesl Oeller" w:date="2021-12-15T13:23:00Z">
        <w:r w:rsidDel="00114A70">
          <w:delText>e</w:delText>
        </w:r>
      </w:del>
      <w:r>
        <w:t xml:space="preserve"> of detection with low pathogen titer and produce false negative results </w:t>
      </w:r>
      <w:del w:id="147" w:author="Liesl Oeller" w:date="2021-12-15T13:23:00Z">
        <w:r w:rsidDel="00114A70">
          <w:delText xml:space="preserve">with </w:delText>
        </w:r>
      </w:del>
      <w:ins w:id="148" w:author="Liesl Oeller" w:date="2021-12-15T13:23:00Z">
        <w:r w:rsidR="00114A70">
          <w:t xml:space="preserve">when </w:t>
        </w:r>
      </w:ins>
      <w:r>
        <w:t xml:space="preserve">pathogen concentrations are below the detection threshold of these techniques. </w:t>
      </w:r>
      <w:commentRangeEnd w:id="142"/>
      <w:r w:rsidR="00114A70">
        <w:rPr>
          <w:rStyle w:val="CommentReference"/>
          <w:rFonts w:asciiTheme="minorHAnsi" w:eastAsiaTheme="minorHAnsi" w:hAnsiTheme="minorHAnsi" w:cstheme="minorBidi"/>
        </w:rPr>
        <w:commentReference w:id="142"/>
      </w:r>
      <w:del w:id="149" w:author="Liesl Oeller" w:date="2021-12-15T13:26:00Z">
        <w:r w:rsidDel="00114A70">
          <w:delText>Therefore,</w:delText>
        </w:r>
      </w:del>
      <w:ins w:id="150" w:author="Liesl Oeller" w:date="2021-12-15T13:26:00Z">
        <w:r w:rsidR="00114A70">
          <w:t>The</w:t>
        </w:r>
      </w:ins>
      <w:r>
        <w:t xml:space="preserve"> use of more advanced molecular detection techniques, such as</w:t>
      </w:r>
      <w:del w:id="151" w:author="Liesl Oeller" w:date="2021-12-15T13:26:00Z">
        <w:r w:rsidDel="00827777">
          <w:delText>,</w:delText>
        </w:r>
      </w:del>
      <w:r>
        <w:t xml:space="preserve"> </w:t>
      </w:r>
      <w:del w:id="152" w:author="Liesl Oeller" w:date="2021-12-15T13:27:00Z">
        <w:r w:rsidDel="00827777">
          <w:delText xml:space="preserve">quantitative </w:delText>
        </w:r>
        <w:r w:rsidRPr="00EA7F24" w:rsidDel="00827777">
          <w:delText xml:space="preserve">PCR </w:delText>
        </w:r>
        <w:r w:rsidDel="00827777">
          <w:delText>(qPCR),</w:delText>
        </w:r>
        <w:r w:rsidRPr="00EA7F24" w:rsidDel="00827777">
          <w:delText xml:space="preserve"> nested PCR</w:delText>
        </w:r>
        <w:r w:rsidDel="00827777">
          <w:delText xml:space="preserve"> or multiplex PCR etc.</w:delText>
        </w:r>
      </w:del>
      <w:ins w:id="153" w:author="Liesl Oeller" w:date="2021-12-15T13:27:00Z">
        <w:r w:rsidR="00827777">
          <w:t>RT-PCR</w:t>
        </w:r>
      </w:ins>
      <w:r>
        <w:t xml:space="preserve"> with </w:t>
      </w:r>
      <w:r w:rsidR="00C50273">
        <w:t xml:space="preserve">much lower detection threshold </w:t>
      </w:r>
      <w:del w:id="154" w:author="Liesl Oeller" w:date="2021-12-15T13:27:00Z">
        <w:r w:rsidR="00C50273" w:rsidDel="00827777">
          <w:delText xml:space="preserve">should </w:delText>
        </w:r>
      </w:del>
      <w:ins w:id="155" w:author="Liesl Oeller" w:date="2021-12-15T13:27:00Z">
        <w:r w:rsidR="00827777">
          <w:t xml:space="preserve">can </w:t>
        </w:r>
      </w:ins>
      <w:r w:rsidR="00C50273">
        <w:t>be used to detect pathogens with low titer (Rubio et al.</w:t>
      </w:r>
      <w:del w:id="156" w:author="Liesl Oeller" w:date="2021-12-15T13:26:00Z">
        <w:r w:rsidR="00C50273" w:rsidDel="00114A70">
          <w:delText>,</w:delText>
        </w:r>
      </w:del>
      <w:r w:rsidR="00C50273">
        <w:t xml:space="preserve"> 2020). Another key step toward </w:t>
      </w:r>
      <w:del w:id="157" w:author="Liesl Oeller" w:date="2021-12-15T13:27:00Z">
        <w:r w:rsidR="00C50273" w:rsidDel="00827777">
          <w:delText xml:space="preserve">the </w:delText>
        </w:r>
      </w:del>
      <w:r w:rsidR="00C50273">
        <w:t>successful pathogen detection is to main</w:t>
      </w:r>
      <w:ins w:id="158" w:author="Liesl Oeller" w:date="2021-12-15T13:24:00Z">
        <w:r w:rsidR="00114A70">
          <w:t>tain</w:t>
        </w:r>
      </w:ins>
      <w:r w:rsidR="00C50273">
        <w:t xml:space="preserve"> the quality and integrity of field samples by following proper collection techniques and prevent the extracted nucleic acid from </w:t>
      </w:r>
      <w:del w:id="159" w:author="Liesl Oeller" w:date="2021-12-15T13:25:00Z">
        <w:r w:rsidR="00C50273" w:rsidDel="00114A70">
          <w:delText xml:space="preserve">degradation </w:delText>
        </w:r>
      </w:del>
      <w:ins w:id="160" w:author="Liesl Oeller" w:date="2021-12-15T13:25:00Z">
        <w:r w:rsidR="00114A70">
          <w:t>degrading</w:t>
        </w:r>
      </w:ins>
      <w:del w:id="161" w:author="Liesl Oeller" w:date="2021-12-15T13:25:00Z">
        <w:r w:rsidR="00C50273" w:rsidDel="00114A70">
          <w:delText>by take appropriate preventive measure (e.g., using RNA inhibitors)</w:delText>
        </w:r>
      </w:del>
      <w:r w:rsidR="00C50273">
        <w:t xml:space="preserve">. </w:t>
      </w:r>
      <w:del w:id="162" w:author="Liesl Oeller" w:date="2021-12-15T13:25:00Z">
        <w:r w:rsidR="00C50273" w:rsidDel="00114A70">
          <w:delText>All these</w:delText>
        </w:r>
      </w:del>
      <w:ins w:id="163" w:author="Liesl Oeller" w:date="2021-12-15T13:25:00Z">
        <w:r w:rsidR="00114A70">
          <w:t>These</w:t>
        </w:r>
      </w:ins>
      <w:r w:rsidR="00C50273">
        <w:t xml:space="preserve"> preventive measure</w:t>
      </w:r>
      <w:ins w:id="164" w:author="Liesl Oeller" w:date="2021-12-15T13:25:00Z">
        <w:r w:rsidR="00114A70">
          <w:t>s</w:t>
        </w:r>
      </w:ins>
      <w:r w:rsidR="00C50273">
        <w:t xml:space="preserve"> effectively enhance detection efficiency of pathogens from field samples. </w:t>
      </w:r>
    </w:p>
    <w:p w14:paraId="1FDD6B49" w14:textId="5BEF8AE2" w:rsidR="00655F8B" w:rsidRDefault="00655F8B" w:rsidP="004B17E4">
      <w:pPr>
        <w:spacing w:line="480" w:lineRule="auto"/>
      </w:pPr>
      <w:r>
        <w:lastRenderedPageBreak/>
        <w:tab/>
        <w:t xml:space="preserve">Finally, given the differences in phenology of </w:t>
      </w:r>
      <w:r w:rsidR="0030755C">
        <w:t xml:space="preserve">cultivated pulses and vetches in the Palouse region (vetch emerges earlier, and hosts aphids earlier), this work implies an important tool may be available for extension support that aims to monitor for the prevalence of PEMV. Sampling hairy vetch populations for PEMV may be a way to indicate if there are risks of large-scale, catastrophic outbreaks of PEMV </w:t>
      </w:r>
      <w:r w:rsidR="003B2B90">
        <w:t xml:space="preserve">likely to occur </w:t>
      </w:r>
      <w:r w:rsidR="000D17D7">
        <w:t>each year</w:t>
      </w:r>
      <w:r w:rsidR="003B2B90">
        <w:t xml:space="preserve">. While we only have one season of data reported here, PEMV and aphid population go through large and difficult to predict population cycles. Consequently, it appears likely that if PEMV is found in April or early May in many hairy vetch populations along the lower Palouse, it would portend an area-wide </w:t>
      </w:r>
      <w:r w:rsidR="000D17D7">
        <w:t>impact of PEMV in the growing season for pulse farmers. Similar strategies could be employed in other non-crop and crop source-sink dynamics systems where the non-crop host is a perennial plant that emerges earlier in the growing season</w:t>
      </w:r>
      <w:r w:rsidR="00784CFA">
        <w:t>.</w:t>
      </w:r>
    </w:p>
    <w:p w14:paraId="2799503A" w14:textId="07FD41E9" w:rsidR="00E45984" w:rsidRDefault="00E45984" w:rsidP="004B17E4">
      <w:pPr>
        <w:spacing w:line="480" w:lineRule="auto"/>
        <w:rPr>
          <w:b/>
          <w:bCs/>
        </w:rPr>
      </w:pPr>
      <w:del w:id="165" w:author="Liesl Oeller" w:date="2021-12-16T09:21:00Z">
        <w:r w:rsidDel="00E048D3">
          <w:rPr>
            <w:b/>
            <w:bCs/>
          </w:rPr>
          <w:delText>Acknowledgments</w:delText>
        </w:r>
      </w:del>
    </w:p>
    <w:p w14:paraId="5F081B5D" w14:textId="2AEE5A91" w:rsidR="00965050" w:rsidRDefault="00965050" w:rsidP="00965050">
      <w:pPr>
        <w:spacing w:line="480" w:lineRule="auto"/>
        <w:rPr>
          <w:b/>
          <w:bCs/>
        </w:rPr>
      </w:pPr>
      <w:r w:rsidRPr="00965050">
        <w:rPr>
          <w:b/>
          <w:bCs/>
        </w:rPr>
        <w:t>Conflict of Interest Statement</w:t>
      </w:r>
    </w:p>
    <w:p w14:paraId="151534C2" w14:textId="0695DAC9" w:rsidR="00AA221F" w:rsidRPr="00AA221F" w:rsidRDefault="00AA221F" w:rsidP="00965050">
      <w:pPr>
        <w:spacing w:line="480" w:lineRule="auto"/>
      </w:pPr>
      <w:r>
        <w:t>The authors declare no conflicts of interest.</w:t>
      </w:r>
    </w:p>
    <w:p w14:paraId="550E9B3F" w14:textId="29C32257" w:rsidR="00965050" w:rsidRDefault="00965050" w:rsidP="00965050">
      <w:pPr>
        <w:spacing w:line="480" w:lineRule="auto"/>
        <w:rPr>
          <w:b/>
          <w:bCs/>
        </w:rPr>
      </w:pPr>
      <w:r w:rsidRPr="00965050">
        <w:rPr>
          <w:b/>
          <w:bCs/>
        </w:rPr>
        <w:t>Author Contribution</w:t>
      </w:r>
    </w:p>
    <w:p w14:paraId="3E092F0F" w14:textId="04933DD8" w:rsidR="00AA221F" w:rsidRPr="00AA221F" w:rsidRDefault="00BB2F00" w:rsidP="00BB2F00">
      <w:pPr>
        <w:spacing w:line="480" w:lineRule="auto"/>
      </w:pPr>
      <w:moveToRangeStart w:id="166" w:author="Liesl Oeller" w:date="2021-12-16T10:03:00Z" w:name="move90541424"/>
      <w:moveTo w:id="167" w:author="Liesl Oeller" w:date="2021-12-16T10:03:00Z">
        <w:r>
          <w:t xml:space="preserve">DWC, SDE, and REC conceived project design. </w:t>
        </w:r>
      </w:moveTo>
      <w:moveToRangeEnd w:id="166"/>
      <w:r w:rsidR="00AA221F">
        <w:t>REC</w:t>
      </w:r>
      <w:r w:rsidR="00153CFE">
        <w:t xml:space="preserve"> completed surveys and data analysis</w:t>
      </w:r>
      <w:ins w:id="168" w:author="Liesl Oeller" w:date="2021-12-16T10:03:00Z">
        <w:r>
          <w:t>.</w:t>
        </w:r>
      </w:ins>
      <w:del w:id="169" w:author="Liesl Oeller" w:date="2021-12-16T10:03:00Z">
        <w:r w:rsidDel="00BB2F00">
          <w:delText>,</w:delText>
        </w:r>
      </w:del>
      <w:r w:rsidR="00153CFE">
        <w:t xml:space="preserve"> REC and SB completed molecular assays</w:t>
      </w:r>
      <w:ins w:id="170" w:author="Liesl Oeller" w:date="2021-12-16T10:03:00Z">
        <w:r>
          <w:t>.</w:t>
        </w:r>
      </w:ins>
      <w:del w:id="171" w:author="Liesl Oeller" w:date="2021-12-16T10:03:00Z">
        <w:r w:rsidDel="00BB2F00">
          <w:delText>,</w:delText>
        </w:r>
      </w:del>
      <w:r>
        <w:t xml:space="preserve"> </w:t>
      </w:r>
      <w:r w:rsidR="00153CFE">
        <w:t>S</w:t>
      </w:r>
      <w:r w:rsidR="0057639E">
        <w:t xml:space="preserve">DE provided long-term aphid trap data. </w:t>
      </w:r>
      <w:moveFromRangeStart w:id="172" w:author="Liesl Oeller" w:date="2021-12-16T10:03:00Z" w:name="move90541424"/>
      <w:moveFrom w:id="173" w:author="Liesl Oeller" w:date="2021-12-16T10:03:00Z">
        <w:r w:rsidR="0057639E" w:rsidDel="00BB2F00">
          <w:t xml:space="preserve">DWC, SDE, and REC conceived project design. </w:t>
        </w:r>
      </w:moveFrom>
      <w:moveFromRangeEnd w:id="172"/>
      <w:r w:rsidR="0057639E">
        <w:t>REC and ECO drafted manuscript</w:t>
      </w:r>
      <w:ins w:id="174" w:author="Liesl Oeller" w:date="2021-12-16T09:30:00Z">
        <w:r w:rsidR="0019120B">
          <w:t>.</w:t>
        </w:r>
      </w:ins>
      <w:r w:rsidR="0057639E">
        <w:t xml:space="preserve"> </w:t>
      </w:r>
      <w:del w:id="175" w:author="Liesl Oeller" w:date="2021-12-16T09:30:00Z">
        <w:r w:rsidR="0057639E" w:rsidDel="0019120B">
          <w:delText>and a</w:delText>
        </w:r>
      </w:del>
      <w:ins w:id="176" w:author="Liesl Oeller" w:date="2021-12-16T09:30:00Z">
        <w:r w:rsidR="0019120B">
          <w:t>A</w:t>
        </w:r>
      </w:ins>
      <w:r w:rsidR="0057639E">
        <w:t xml:space="preserve">ll authors </w:t>
      </w:r>
      <w:del w:id="177" w:author="Liesl Oeller" w:date="2021-12-16T09:30:00Z">
        <w:r w:rsidR="0057639E" w:rsidDel="0019120B">
          <w:delText>contributed to writing and editing</w:delText>
        </w:r>
      </w:del>
      <w:ins w:id="178" w:author="Liesl Oeller" w:date="2021-12-16T09:30:00Z">
        <w:r w:rsidR="0019120B">
          <w:t>edited and approved</w:t>
        </w:r>
      </w:ins>
      <w:r w:rsidR="0057639E">
        <w:t xml:space="preserve"> </w:t>
      </w:r>
      <w:del w:id="179" w:author="Liesl Oeller" w:date="2021-12-16T09:30:00Z">
        <w:r w:rsidR="0057639E" w:rsidDel="0019120B">
          <w:delText xml:space="preserve">of </w:delText>
        </w:r>
      </w:del>
      <w:r w:rsidR="0057639E">
        <w:t xml:space="preserve">the final </w:t>
      </w:r>
      <w:del w:id="180" w:author="Liesl Oeller" w:date="2021-12-16T09:31:00Z">
        <w:r w:rsidR="0057639E" w:rsidDel="0019120B">
          <w:delText xml:space="preserve">version of this paper. </w:delText>
        </w:r>
      </w:del>
      <w:ins w:id="181" w:author="Liesl Oeller" w:date="2021-12-16T09:31:00Z">
        <w:r w:rsidR="0019120B">
          <w:t>manuscript.</w:t>
        </w:r>
      </w:ins>
    </w:p>
    <w:p w14:paraId="60CF2680" w14:textId="5B33EF5E" w:rsidR="00E45984" w:rsidRDefault="00965050" w:rsidP="00965050">
      <w:pPr>
        <w:spacing w:line="480" w:lineRule="auto"/>
        <w:rPr>
          <w:b/>
          <w:bCs/>
        </w:rPr>
      </w:pPr>
      <w:r w:rsidRPr="00965050">
        <w:rPr>
          <w:b/>
          <w:bCs/>
        </w:rPr>
        <w:t>Data Availability Statement</w:t>
      </w:r>
    </w:p>
    <w:p w14:paraId="7272CAED" w14:textId="47F50CB4" w:rsidR="00376334" w:rsidRPr="00376334" w:rsidRDefault="00376334" w:rsidP="00965050">
      <w:pPr>
        <w:spacing w:line="480" w:lineRule="auto"/>
      </w:pPr>
      <w:r>
        <w:t xml:space="preserve">Upon acceptance of this manuscript all data will be made available through </w:t>
      </w:r>
      <w:proofErr w:type="spellStart"/>
      <w:r w:rsidR="00C107BB">
        <w:t>Figshare</w:t>
      </w:r>
      <w:proofErr w:type="spellEnd"/>
      <w:r w:rsidR="00C107BB">
        <w:t xml:space="preserve"> </w:t>
      </w:r>
      <w:r w:rsidR="005A6A49">
        <w:t xml:space="preserve">data </w:t>
      </w:r>
      <w:r w:rsidR="00C107BB">
        <w:t>repository</w:t>
      </w:r>
      <w:r w:rsidR="005A6A49">
        <w:t xml:space="preserve"> (</w:t>
      </w:r>
      <w:r w:rsidR="005A6A49" w:rsidRPr="005A6A49">
        <w:t>https://figshare.com/</w:t>
      </w:r>
      <w:r w:rsidR="005A6A49">
        <w:t>)</w:t>
      </w:r>
      <w:r w:rsidR="00C107BB">
        <w:t>.</w:t>
      </w:r>
    </w:p>
    <w:p w14:paraId="7B3B9094" w14:textId="77777777" w:rsidR="00FB74B2" w:rsidRDefault="00FB74B2" w:rsidP="004B17E4">
      <w:pPr>
        <w:spacing w:line="480" w:lineRule="auto"/>
        <w:rPr>
          <w:b/>
          <w:bCs/>
        </w:rPr>
      </w:pPr>
      <w:r w:rsidRPr="7F717119">
        <w:rPr>
          <w:b/>
          <w:bCs/>
        </w:rPr>
        <w:t>References</w:t>
      </w:r>
    </w:p>
    <w:p w14:paraId="37267594" w14:textId="77777777" w:rsidR="00FB74B2" w:rsidRDefault="00FB74B2" w:rsidP="004B17E4">
      <w:pPr>
        <w:spacing w:line="480" w:lineRule="auto"/>
        <w:ind w:left="480" w:hanging="480"/>
      </w:pPr>
      <w:r w:rsidRPr="7F717119">
        <w:lastRenderedPageBreak/>
        <w:t>Al-</w:t>
      </w:r>
      <w:proofErr w:type="spellStart"/>
      <w:r w:rsidRPr="7F717119">
        <w:t>Karaki</w:t>
      </w:r>
      <w:proofErr w:type="spellEnd"/>
      <w:r w:rsidRPr="7F717119">
        <w:t xml:space="preserve">, G. N. (1999). Phenological development-yield relationships in dry pea in semiarid Mediterranean conditions. </w:t>
      </w:r>
      <w:r w:rsidRPr="7F717119">
        <w:rPr>
          <w:i/>
          <w:iCs/>
        </w:rPr>
        <w:t>Journal of Agronomy and Crop Science</w:t>
      </w:r>
      <w:r w:rsidRPr="7F717119">
        <w:t xml:space="preserve">, </w:t>
      </w:r>
      <w:r w:rsidRPr="7F717119">
        <w:rPr>
          <w:i/>
          <w:iCs/>
        </w:rPr>
        <w:t>182</w:t>
      </w:r>
      <w:r w:rsidRPr="7F717119">
        <w:t xml:space="preserve">(2), 73–78. </w:t>
      </w:r>
      <w:hyperlink r:id="rId12">
        <w:r w:rsidRPr="7F717119">
          <w:rPr>
            <w:rStyle w:val="Hyperlink"/>
          </w:rPr>
          <w:t>https://doi.org/10.1046/j.1439-037X.1999.00249.x</w:t>
        </w:r>
      </w:hyperlink>
    </w:p>
    <w:p w14:paraId="59797353" w14:textId="2DF0DCDF" w:rsidR="00FB74B2" w:rsidRDefault="00FB74B2" w:rsidP="00AB1040">
      <w:pPr>
        <w:spacing w:line="480" w:lineRule="auto"/>
        <w:ind w:left="475" w:hanging="475"/>
      </w:pPr>
      <w:r w:rsidRPr="7F717119">
        <w:t xml:space="preserve">Ali, M. P., Huang, D., Nachman, G., Ahmed, N., Begum, M. A., &amp; Rabbi, M. F. (2014). Will climate change affect outbreak patterns of planthoppers in Bangladesh? </w:t>
      </w:r>
      <w:proofErr w:type="spellStart"/>
      <w:r w:rsidRPr="7F717119">
        <w:rPr>
          <w:i/>
          <w:iCs/>
        </w:rPr>
        <w:t>PLoS</w:t>
      </w:r>
      <w:proofErr w:type="spellEnd"/>
      <w:r w:rsidRPr="7F717119">
        <w:rPr>
          <w:i/>
          <w:iCs/>
        </w:rPr>
        <w:t xml:space="preserve"> ONE</w:t>
      </w:r>
      <w:r w:rsidRPr="7F717119">
        <w:t xml:space="preserve">, </w:t>
      </w:r>
      <w:r w:rsidRPr="7F717119">
        <w:rPr>
          <w:i/>
          <w:iCs/>
        </w:rPr>
        <w:t>9</w:t>
      </w:r>
      <w:r w:rsidRPr="7F717119">
        <w:t xml:space="preserve">(3), 1–10. </w:t>
      </w:r>
      <w:hyperlink r:id="rId13">
        <w:r w:rsidRPr="7F717119">
          <w:rPr>
            <w:rStyle w:val="Hyperlink"/>
          </w:rPr>
          <w:t>https://doi.org/10.1371/journal.pone.0091678</w:t>
        </w:r>
      </w:hyperlink>
      <w:r w:rsidRPr="7F717119">
        <w:t xml:space="preserve"> </w:t>
      </w:r>
    </w:p>
    <w:p w14:paraId="0C562DA2" w14:textId="04EA2FC8" w:rsidR="00BE7B35" w:rsidRDefault="00BE7B35" w:rsidP="00AB1040">
      <w:pPr>
        <w:spacing w:line="480" w:lineRule="auto"/>
        <w:ind w:left="475" w:hanging="475"/>
      </w:pPr>
      <w:r w:rsidRPr="00BE7B35">
        <w:t xml:space="preserve">Basu, S., Kumar Kushwaha, N., Kumar Singh, A., Pankaj </w:t>
      </w:r>
      <w:proofErr w:type="spellStart"/>
      <w:r w:rsidRPr="00BE7B35">
        <w:t>Sahu</w:t>
      </w:r>
      <w:proofErr w:type="spellEnd"/>
      <w:r w:rsidRPr="00BE7B35">
        <w:t xml:space="preserve">, P., Vinoth Kumar, R., &amp; Chakraborty, S. (2018). Dynamics of a </w:t>
      </w:r>
      <w:proofErr w:type="spellStart"/>
      <w:r w:rsidRPr="00BE7B35">
        <w:t>geminivirus</w:t>
      </w:r>
      <w:proofErr w:type="spellEnd"/>
      <w:r w:rsidRPr="00BE7B35">
        <w:t xml:space="preserve">-encoded pre-coat protein and host RNA-dependent RNA polymerase 1 in regulating symptom recovery in tobacco. </w:t>
      </w:r>
      <w:r w:rsidRPr="00BE7B35">
        <w:rPr>
          <w:i/>
          <w:iCs/>
        </w:rPr>
        <w:t>Journal of Experimental Botany</w:t>
      </w:r>
      <w:r w:rsidRPr="00BE7B35">
        <w:t xml:space="preserve">, </w:t>
      </w:r>
      <w:r w:rsidRPr="00BE7B35">
        <w:rPr>
          <w:i/>
          <w:iCs/>
        </w:rPr>
        <w:t>69</w:t>
      </w:r>
      <w:r w:rsidRPr="00BE7B35">
        <w:t>(8), 2085–2102. https://doi.org/10.1093/jxb/ery043</w:t>
      </w:r>
    </w:p>
    <w:p w14:paraId="234A18B6" w14:textId="77777777" w:rsidR="00FB74B2" w:rsidRDefault="00FB74B2" w:rsidP="004B17E4">
      <w:pPr>
        <w:spacing w:line="480" w:lineRule="auto"/>
        <w:ind w:left="480" w:hanging="480"/>
      </w:pPr>
      <w:proofErr w:type="spellStart"/>
      <w:r w:rsidRPr="7F717119">
        <w:t>Bommarco</w:t>
      </w:r>
      <w:proofErr w:type="spellEnd"/>
      <w:r w:rsidRPr="7F717119">
        <w:t xml:space="preserve">, R., </w:t>
      </w:r>
      <w:proofErr w:type="spellStart"/>
      <w:r w:rsidRPr="7F717119">
        <w:t>Wetterlind</w:t>
      </w:r>
      <w:proofErr w:type="spellEnd"/>
      <w:r w:rsidRPr="7F717119">
        <w:t xml:space="preserve">, S., &amp; </w:t>
      </w:r>
      <w:proofErr w:type="spellStart"/>
      <w:r w:rsidRPr="7F717119">
        <w:t>Sigvald</w:t>
      </w:r>
      <w:proofErr w:type="spellEnd"/>
      <w:r w:rsidRPr="7F717119">
        <w:t xml:space="preserve">, R. (2007). Cereal aphid populations in non-crop habitats show strong density dependence. </w:t>
      </w:r>
      <w:r w:rsidRPr="7F717119">
        <w:rPr>
          <w:i/>
          <w:iCs/>
        </w:rPr>
        <w:t>Journal of Applied Ecology</w:t>
      </w:r>
      <w:r w:rsidRPr="7F717119">
        <w:t xml:space="preserve">, </w:t>
      </w:r>
      <w:r w:rsidRPr="7F717119">
        <w:rPr>
          <w:i/>
          <w:iCs/>
        </w:rPr>
        <w:t>44</w:t>
      </w:r>
      <w:r w:rsidRPr="7F717119">
        <w:t xml:space="preserve">(5), 1013–1022. </w:t>
      </w:r>
      <w:hyperlink r:id="rId14">
        <w:r w:rsidRPr="7F717119">
          <w:rPr>
            <w:rStyle w:val="Hyperlink"/>
          </w:rPr>
          <w:t>https://doi.org/10.1046/j.0021-8901.2007.01332.x</w:t>
        </w:r>
      </w:hyperlink>
    </w:p>
    <w:p w14:paraId="6CA2C49F" w14:textId="1F104B30" w:rsidR="00FB74B2" w:rsidRDefault="00FB74B2" w:rsidP="004B17E4">
      <w:pPr>
        <w:spacing w:line="480" w:lineRule="auto"/>
        <w:ind w:left="480" w:hanging="480"/>
        <w:rPr>
          <w:rStyle w:val="Hyperlink"/>
        </w:rPr>
      </w:pPr>
      <w:r w:rsidRPr="7F717119">
        <w:t xml:space="preserve">Catton, H. A., Lalonde, R. G., &amp; De </w:t>
      </w:r>
      <w:proofErr w:type="spellStart"/>
      <w:r w:rsidRPr="7F717119">
        <w:t>Clerck-Floate</w:t>
      </w:r>
      <w:proofErr w:type="spellEnd"/>
      <w:r w:rsidRPr="7F717119">
        <w:t xml:space="preserve">, R. A. (2015). Nontarget herbivory by a weed biocontrol insect is limited to spillover, reducing the chance of population-level impacts. </w:t>
      </w:r>
      <w:r w:rsidRPr="7F717119">
        <w:rPr>
          <w:i/>
          <w:iCs/>
        </w:rPr>
        <w:t>Ecological Applications</w:t>
      </w:r>
      <w:r w:rsidRPr="7F717119">
        <w:t xml:space="preserve">, </w:t>
      </w:r>
      <w:r w:rsidRPr="7F717119">
        <w:rPr>
          <w:i/>
          <w:iCs/>
        </w:rPr>
        <w:t>25</w:t>
      </w:r>
      <w:r w:rsidRPr="7F717119">
        <w:t xml:space="preserve">(2), 517–530. </w:t>
      </w:r>
      <w:hyperlink r:id="rId15">
        <w:r w:rsidRPr="7F717119">
          <w:rPr>
            <w:rStyle w:val="Hyperlink"/>
          </w:rPr>
          <w:t>https://doi.org/10.1890/14-0250.1</w:t>
        </w:r>
      </w:hyperlink>
    </w:p>
    <w:p w14:paraId="4F212B7B" w14:textId="688A6BC6" w:rsidR="00F75682" w:rsidRDefault="00F75682" w:rsidP="00AB1040">
      <w:pPr>
        <w:pStyle w:val="NormalWeb"/>
        <w:spacing w:before="0" w:beforeAutospacing="0" w:after="0" w:afterAutospacing="0" w:line="480" w:lineRule="auto"/>
        <w:ind w:left="475" w:hanging="475"/>
      </w:pPr>
      <w:proofErr w:type="spellStart"/>
      <w:r>
        <w:t>Chatzivassiliou</w:t>
      </w:r>
      <w:proofErr w:type="spellEnd"/>
      <w:r>
        <w:t xml:space="preserve">, E. K. (2021). An annotated list of legume-infecting viruses in the light of metagenomics. </w:t>
      </w:r>
      <w:r>
        <w:rPr>
          <w:i/>
          <w:iCs/>
        </w:rPr>
        <w:t>Plants</w:t>
      </w:r>
      <w:r>
        <w:t xml:space="preserve">, </w:t>
      </w:r>
      <w:r>
        <w:rPr>
          <w:i/>
          <w:iCs/>
        </w:rPr>
        <w:t>10</w:t>
      </w:r>
      <w:r>
        <w:t>(7). https://doi.org/10.3390/plants10071413</w:t>
      </w:r>
    </w:p>
    <w:p w14:paraId="3B5E050B" w14:textId="77777777" w:rsidR="00FB74B2" w:rsidRDefault="00FB74B2" w:rsidP="00AB1040">
      <w:pPr>
        <w:spacing w:line="480" w:lineRule="auto"/>
        <w:ind w:left="475" w:hanging="475"/>
      </w:pPr>
      <w:r w:rsidRPr="7F717119">
        <w:t xml:space="preserve">Chisholm, P. J., </w:t>
      </w:r>
      <w:proofErr w:type="spellStart"/>
      <w:r w:rsidRPr="7F717119">
        <w:t>Sertsuvalkul</w:t>
      </w:r>
      <w:proofErr w:type="spellEnd"/>
      <w:r w:rsidRPr="7F717119">
        <w:t xml:space="preserve">, N., Casteel, C. L., &amp; Crowder, D. W. (2018). Reciprocal plant-mediated interactions between a virus and a non-vector herbivore. </w:t>
      </w:r>
      <w:r w:rsidRPr="7F717119">
        <w:rPr>
          <w:i/>
          <w:iCs/>
        </w:rPr>
        <w:t>Ecology</w:t>
      </w:r>
      <w:r w:rsidRPr="7F717119">
        <w:t xml:space="preserve">, </w:t>
      </w:r>
      <w:r w:rsidRPr="7F717119">
        <w:rPr>
          <w:i/>
          <w:iCs/>
        </w:rPr>
        <w:t>99</w:t>
      </w:r>
      <w:r w:rsidRPr="7F717119">
        <w:t xml:space="preserve">(10), 2139–2144. </w:t>
      </w:r>
      <w:hyperlink r:id="rId16">
        <w:r w:rsidRPr="7F717119">
          <w:rPr>
            <w:rStyle w:val="Hyperlink"/>
          </w:rPr>
          <w:t>https://doi.org/10.1002/ecy.2449</w:t>
        </w:r>
      </w:hyperlink>
      <w:r w:rsidRPr="7F717119">
        <w:t xml:space="preserve"> </w:t>
      </w:r>
    </w:p>
    <w:p w14:paraId="20F44573" w14:textId="626141BF" w:rsidR="00FB74B2" w:rsidRDefault="00FB74B2" w:rsidP="004B17E4">
      <w:pPr>
        <w:spacing w:line="480" w:lineRule="auto"/>
        <w:ind w:left="480" w:hanging="480"/>
      </w:pPr>
      <w:r w:rsidRPr="7F717119">
        <w:lastRenderedPageBreak/>
        <w:t xml:space="preserve">Clark, R. E., Basu, S., Lee, B. W., &amp; Crowder, D. W. (2019). Tri-trophic interactions mediate the spread of a vector-borne plant pathogen. </w:t>
      </w:r>
      <w:r w:rsidRPr="7F717119">
        <w:rPr>
          <w:i/>
          <w:iCs/>
        </w:rPr>
        <w:t>Ecology</w:t>
      </w:r>
      <w:r w:rsidRPr="7F717119">
        <w:t xml:space="preserve">, </w:t>
      </w:r>
      <w:r w:rsidRPr="7F717119">
        <w:rPr>
          <w:i/>
          <w:iCs/>
        </w:rPr>
        <w:t>100</w:t>
      </w:r>
      <w:r w:rsidRPr="7F717119">
        <w:t xml:space="preserve">(11), 1–8. </w:t>
      </w:r>
      <w:hyperlink r:id="rId17">
        <w:r w:rsidRPr="7F717119">
          <w:rPr>
            <w:rStyle w:val="Hyperlink"/>
          </w:rPr>
          <w:t>https://doi.org/10.1002/ecy.2879</w:t>
        </w:r>
      </w:hyperlink>
      <w:r w:rsidRPr="7F717119">
        <w:t xml:space="preserve"> </w:t>
      </w:r>
    </w:p>
    <w:p w14:paraId="48242AE8" w14:textId="773511E5" w:rsidR="00F75682" w:rsidRDefault="00F75682" w:rsidP="00AB1040">
      <w:pPr>
        <w:pStyle w:val="NormalWeb"/>
        <w:spacing w:before="0" w:beforeAutospacing="0" w:after="0" w:afterAutospacing="0" w:line="480" w:lineRule="auto"/>
        <w:ind w:left="475" w:hanging="475"/>
      </w:pPr>
      <w:r>
        <w:t xml:space="preserve">Clement, S. L. (2006). Pea Aphid Outbreaks and Virus Epidemics on Peas in the US Pacific Northwest: Histories, Mysteries, and Challenges. </w:t>
      </w:r>
      <w:r>
        <w:rPr>
          <w:i/>
          <w:iCs/>
        </w:rPr>
        <w:t>Plant Health Progress</w:t>
      </w:r>
      <w:r>
        <w:t xml:space="preserve">, </w:t>
      </w:r>
      <w:r>
        <w:rPr>
          <w:i/>
          <w:iCs/>
        </w:rPr>
        <w:t>7</w:t>
      </w:r>
      <w:r>
        <w:t>(1), 34. https://doi.org/10.1094/php-2006-1018-01-rv</w:t>
      </w:r>
    </w:p>
    <w:p w14:paraId="56190712" w14:textId="77777777" w:rsidR="00FB74B2" w:rsidRDefault="00FB74B2" w:rsidP="004B17E4">
      <w:pPr>
        <w:spacing w:line="480" w:lineRule="auto"/>
        <w:ind w:left="480" w:hanging="480"/>
      </w:pPr>
      <w:r w:rsidRPr="7F717119">
        <w:t xml:space="preserve">Clement, S. L., </w:t>
      </w:r>
      <w:proofErr w:type="spellStart"/>
      <w:r w:rsidRPr="7F717119">
        <w:t>Husebye</w:t>
      </w:r>
      <w:proofErr w:type="spellEnd"/>
      <w:r w:rsidRPr="7F717119">
        <w:t xml:space="preserve">, D. S., &amp; </w:t>
      </w:r>
      <w:proofErr w:type="spellStart"/>
      <w:r w:rsidRPr="7F717119">
        <w:t>Eigenbrode</w:t>
      </w:r>
      <w:proofErr w:type="spellEnd"/>
      <w:r w:rsidRPr="7F717119">
        <w:t xml:space="preserve">, S. D. (2010). Aphid Biodiversity under Environmental Change. </w:t>
      </w:r>
      <w:r w:rsidRPr="7F717119">
        <w:rPr>
          <w:i/>
          <w:iCs/>
        </w:rPr>
        <w:t>Aphid Biodiversity under Environmental Change</w:t>
      </w:r>
      <w:r w:rsidRPr="7F717119">
        <w:t xml:space="preserve">, </w:t>
      </w:r>
      <w:r w:rsidRPr="7F717119">
        <w:rPr>
          <w:i/>
          <w:iCs/>
        </w:rPr>
        <w:t>January 2014</w:t>
      </w:r>
      <w:r w:rsidRPr="7F717119">
        <w:t xml:space="preserve">. </w:t>
      </w:r>
      <w:hyperlink r:id="rId18">
        <w:r w:rsidRPr="7F717119">
          <w:rPr>
            <w:rStyle w:val="Hyperlink"/>
          </w:rPr>
          <w:t>https://doi.org/10.1007/978-90-481-8601-3</w:t>
        </w:r>
      </w:hyperlink>
      <w:r w:rsidRPr="7F717119">
        <w:t xml:space="preserve"> </w:t>
      </w:r>
    </w:p>
    <w:p w14:paraId="19312385" w14:textId="77777777" w:rsidR="00FB74B2" w:rsidRDefault="00FB74B2" w:rsidP="004B17E4">
      <w:pPr>
        <w:spacing w:line="480" w:lineRule="auto"/>
        <w:ind w:left="480" w:hanging="480"/>
      </w:pPr>
      <w:proofErr w:type="spellStart"/>
      <w:r w:rsidRPr="7F717119">
        <w:t>Damgaard</w:t>
      </w:r>
      <w:proofErr w:type="spellEnd"/>
      <w:r w:rsidRPr="7F717119">
        <w:t xml:space="preserve">, C., </w:t>
      </w:r>
      <w:proofErr w:type="spellStart"/>
      <w:r w:rsidRPr="7F717119">
        <w:t>Bruus</w:t>
      </w:r>
      <w:proofErr w:type="spellEnd"/>
      <w:r w:rsidRPr="7F717119">
        <w:t xml:space="preserve">, M., &amp; </w:t>
      </w:r>
      <w:proofErr w:type="spellStart"/>
      <w:r w:rsidRPr="7F717119">
        <w:t>Axelsen</w:t>
      </w:r>
      <w:proofErr w:type="spellEnd"/>
      <w:r w:rsidRPr="7F717119">
        <w:t xml:space="preserve">, J. A. (2020). The effect of spatial variation for predicting aphid outbreaks. </w:t>
      </w:r>
      <w:r w:rsidRPr="7F717119">
        <w:rPr>
          <w:i/>
          <w:iCs/>
        </w:rPr>
        <w:t>Journal of Applied Entomology</w:t>
      </w:r>
      <w:r w:rsidRPr="7F717119">
        <w:t xml:space="preserve">, </w:t>
      </w:r>
      <w:r w:rsidRPr="7F717119">
        <w:rPr>
          <w:i/>
          <w:iCs/>
        </w:rPr>
        <w:t>144</w:t>
      </w:r>
      <w:r w:rsidRPr="7F717119">
        <w:t xml:space="preserve">(4), 263–269. </w:t>
      </w:r>
      <w:hyperlink r:id="rId19">
        <w:r w:rsidRPr="7F717119">
          <w:rPr>
            <w:rStyle w:val="Hyperlink"/>
          </w:rPr>
          <w:t>https://doi.org/10.1111/jen.12724</w:t>
        </w:r>
      </w:hyperlink>
    </w:p>
    <w:p w14:paraId="0D2C60F6" w14:textId="77777777" w:rsidR="00FB74B2" w:rsidRDefault="00FB74B2" w:rsidP="004B17E4">
      <w:pPr>
        <w:spacing w:line="480" w:lineRule="auto"/>
        <w:ind w:left="480" w:hanging="480"/>
      </w:pPr>
      <w:r w:rsidRPr="7F717119">
        <w:t xml:space="preserve">Davis, T. S., Wu, Y., &amp; </w:t>
      </w:r>
      <w:proofErr w:type="spellStart"/>
      <w:r w:rsidRPr="7F717119">
        <w:t>Eigenbrode</w:t>
      </w:r>
      <w:proofErr w:type="spellEnd"/>
      <w:r w:rsidRPr="7F717119">
        <w:t xml:space="preserve">, S. D. (2015). Chickpea variety and phenology affect acquisition of Pea enation mosaic virus, subsequent plant injury and aphid vector performance. </w:t>
      </w:r>
      <w:r w:rsidRPr="7F717119">
        <w:rPr>
          <w:i/>
          <w:iCs/>
        </w:rPr>
        <w:t>Annals of Applied Biology</w:t>
      </w:r>
      <w:r w:rsidRPr="7F717119">
        <w:t xml:space="preserve">, </w:t>
      </w:r>
      <w:r w:rsidRPr="7F717119">
        <w:rPr>
          <w:i/>
          <w:iCs/>
        </w:rPr>
        <w:t>167</w:t>
      </w:r>
      <w:r w:rsidRPr="7F717119">
        <w:t xml:space="preserve">(3), 420–425. </w:t>
      </w:r>
      <w:hyperlink r:id="rId20">
        <w:r w:rsidRPr="7F717119">
          <w:rPr>
            <w:rStyle w:val="Hyperlink"/>
          </w:rPr>
          <w:t>https://doi.org/10.1111/aab.12239</w:t>
        </w:r>
      </w:hyperlink>
      <w:r w:rsidRPr="7F717119">
        <w:t xml:space="preserve"> </w:t>
      </w:r>
    </w:p>
    <w:p w14:paraId="7A908751" w14:textId="77777777" w:rsidR="00FB74B2" w:rsidRDefault="00FB74B2" w:rsidP="004B17E4">
      <w:pPr>
        <w:spacing w:line="480" w:lineRule="auto"/>
        <w:ind w:left="480" w:hanging="480"/>
      </w:pPr>
      <w:proofErr w:type="spellStart"/>
      <w:r w:rsidRPr="7F717119">
        <w:t>Deibert</w:t>
      </w:r>
      <w:proofErr w:type="spellEnd"/>
      <w:r w:rsidRPr="7F717119">
        <w:t xml:space="preserve">, E. J., &amp; Utter, R. A. (2004). Field pea growth and nutrient uptake: Response to tillage systems and nitrogen fertilizer applications. </w:t>
      </w:r>
      <w:r w:rsidRPr="7F717119">
        <w:rPr>
          <w:i/>
          <w:iCs/>
        </w:rPr>
        <w:t>Communications in Soil Science and Plant Analysis</w:t>
      </w:r>
      <w:r w:rsidRPr="7F717119">
        <w:t xml:space="preserve">, </w:t>
      </w:r>
      <w:r w:rsidRPr="7F717119">
        <w:rPr>
          <w:i/>
          <w:iCs/>
        </w:rPr>
        <w:t>35</w:t>
      </w:r>
      <w:r w:rsidRPr="7F717119">
        <w:t xml:space="preserve">(7–8), 1141–1165. </w:t>
      </w:r>
      <w:hyperlink r:id="rId21">
        <w:r w:rsidRPr="7F717119">
          <w:rPr>
            <w:rStyle w:val="Hyperlink"/>
          </w:rPr>
          <w:t>https://doi.org/10.1081/CSS-120030595</w:t>
        </w:r>
      </w:hyperlink>
    </w:p>
    <w:p w14:paraId="15A43959" w14:textId="77777777" w:rsidR="00FB74B2" w:rsidRDefault="00FB74B2" w:rsidP="004B17E4">
      <w:pPr>
        <w:spacing w:line="480" w:lineRule="auto"/>
        <w:ind w:left="480" w:hanging="480"/>
      </w:pPr>
      <w:proofErr w:type="spellStart"/>
      <w:r w:rsidRPr="7F717119">
        <w:t>Eigenbrode</w:t>
      </w:r>
      <w:proofErr w:type="spellEnd"/>
      <w:r w:rsidRPr="7F717119">
        <w:t xml:space="preserve">, S. D., Davis, T. S., Adams, J. R., </w:t>
      </w:r>
      <w:proofErr w:type="spellStart"/>
      <w:r w:rsidRPr="7F717119">
        <w:t>Husebye</w:t>
      </w:r>
      <w:proofErr w:type="spellEnd"/>
      <w:r w:rsidRPr="7F717119">
        <w:t xml:space="preserve">, D. S., Waits, L. P., &amp; Hawthorne, D. (2016). Host-adapted aphid populations differ in their migratory patterns and capacity to colonize crops. </w:t>
      </w:r>
      <w:r w:rsidRPr="7F717119">
        <w:rPr>
          <w:i/>
          <w:iCs/>
        </w:rPr>
        <w:t>Journal of Applied Ecology</w:t>
      </w:r>
      <w:r w:rsidRPr="7F717119">
        <w:t xml:space="preserve">, </w:t>
      </w:r>
      <w:r w:rsidRPr="7F717119">
        <w:rPr>
          <w:i/>
          <w:iCs/>
        </w:rPr>
        <w:t>53</w:t>
      </w:r>
      <w:r w:rsidRPr="7F717119">
        <w:t xml:space="preserve">(5), 1382–1390. </w:t>
      </w:r>
      <w:hyperlink r:id="rId22">
        <w:r w:rsidRPr="7F717119">
          <w:rPr>
            <w:rStyle w:val="Hyperlink"/>
          </w:rPr>
          <w:t>https://doi.org/10.1111/1365-2664.12693</w:t>
        </w:r>
      </w:hyperlink>
    </w:p>
    <w:p w14:paraId="5838B5D1" w14:textId="77777777" w:rsidR="00FB74B2" w:rsidRDefault="00FB74B2" w:rsidP="004B17E4">
      <w:pPr>
        <w:spacing w:line="480" w:lineRule="auto"/>
        <w:ind w:left="480" w:hanging="480"/>
      </w:pPr>
      <w:proofErr w:type="spellStart"/>
      <w:r w:rsidRPr="7F717119">
        <w:lastRenderedPageBreak/>
        <w:t>Elbakidze</w:t>
      </w:r>
      <w:proofErr w:type="spellEnd"/>
      <w:r w:rsidRPr="7F717119">
        <w:t xml:space="preserve">, L., Lu, L., &amp; </w:t>
      </w:r>
      <w:proofErr w:type="spellStart"/>
      <w:r w:rsidRPr="7F717119">
        <w:t>Eigenbrode</w:t>
      </w:r>
      <w:proofErr w:type="spellEnd"/>
      <w:r w:rsidRPr="7F717119">
        <w:t xml:space="preserve">, S. (2011). Evaluating vector-virus-yield interactions for peas and lentils under climatic variability: A limited dependent variable analysis. </w:t>
      </w:r>
      <w:r w:rsidRPr="7F717119">
        <w:rPr>
          <w:i/>
          <w:iCs/>
        </w:rPr>
        <w:t>Journal of Agricultural and Resource Economics</w:t>
      </w:r>
      <w:r w:rsidRPr="7F717119">
        <w:t xml:space="preserve">, </w:t>
      </w:r>
      <w:r w:rsidRPr="7F717119">
        <w:rPr>
          <w:i/>
          <w:iCs/>
        </w:rPr>
        <w:t>36</w:t>
      </w:r>
      <w:r w:rsidRPr="7F717119">
        <w:t>(3), 504–520.</w:t>
      </w:r>
    </w:p>
    <w:p w14:paraId="12A3EC65" w14:textId="133D976F" w:rsidR="00FB74B2" w:rsidRDefault="00FB74B2" w:rsidP="004B17E4">
      <w:pPr>
        <w:spacing w:line="480" w:lineRule="auto"/>
        <w:ind w:left="480" w:hanging="480"/>
        <w:rPr>
          <w:rStyle w:val="Hyperlink"/>
        </w:rPr>
      </w:pPr>
      <w:proofErr w:type="spellStart"/>
      <w:r w:rsidRPr="7F717119">
        <w:t>Freemark</w:t>
      </w:r>
      <w:proofErr w:type="spellEnd"/>
      <w:r w:rsidRPr="7F717119">
        <w:t xml:space="preserve">, K., &amp; Boutin, C. (1995). Impacts of agricultural herbicide use on terrestrial wildlife in temperate landscapes: A review with special reference to North America. </w:t>
      </w:r>
      <w:r w:rsidRPr="7F717119">
        <w:rPr>
          <w:i/>
          <w:iCs/>
        </w:rPr>
        <w:t>Agriculture, Ecosystems and Environment</w:t>
      </w:r>
      <w:r w:rsidRPr="7F717119">
        <w:t xml:space="preserve">, </w:t>
      </w:r>
      <w:r w:rsidRPr="7F717119">
        <w:rPr>
          <w:i/>
          <w:iCs/>
        </w:rPr>
        <w:t>52</w:t>
      </w:r>
      <w:r w:rsidRPr="7F717119">
        <w:t xml:space="preserve">(2–3), 67–91. </w:t>
      </w:r>
      <w:hyperlink r:id="rId23">
        <w:r w:rsidRPr="7F717119">
          <w:rPr>
            <w:rStyle w:val="Hyperlink"/>
          </w:rPr>
          <w:t>https://doi.org/10.1016/0167-8809(94)00534-L</w:t>
        </w:r>
      </w:hyperlink>
    </w:p>
    <w:p w14:paraId="3CE73DEA" w14:textId="53D21F2A" w:rsidR="00430761" w:rsidRDefault="00430761" w:rsidP="00E51F5D">
      <w:pPr>
        <w:spacing w:line="480" w:lineRule="auto"/>
        <w:ind w:left="475" w:hanging="475"/>
      </w:pPr>
      <w:r w:rsidRPr="00430761">
        <w:t xml:space="preserve">Golden, L., </w:t>
      </w:r>
      <w:proofErr w:type="spellStart"/>
      <w:r w:rsidRPr="00430761">
        <w:t>Hogge</w:t>
      </w:r>
      <w:proofErr w:type="spellEnd"/>
      <w:r w:rsidRPr="00430761">
        <w:t xml:space="preserve">, J., Hines, S., Packham, J., &amp; </w:t>
      </w:r>
      <w:proofErr w:type="spellStart"/>
      <w:r w:rsidRPr="00430761">
        <w:t>Falen</w:t>
      </w:r>
      <w:proofErr w:type="spellEnd"/>
      <w:r w:rsidRPr="00430761">
        <w:t xml:space="preserve">, C. (2016). Cover Crops for Grazing Use in Idaho. </w:t>
      </w:r>
      <w:r w:rsidRPr="00430761">
        <w:rPr>
          <w:i/>
          <w:iCs/>
        </w:rPr>
        <w:t>University of Idaho Extension</w:t>
      </w:r>
      <w:r w:rsidRPr="00430761">
        <w:t xml:space="preserve">, </w:t>
      </w:r>
      <w:r w:rsidRPr="00430761">
        <w:rPr>
          <w:i/>
          <w:iCs/>
        </w:rPr>
        <w:t>December</w:t>
      </w:r>
      <w:r w:rsidRPr="00430761">
        <w:t>, 0–14.</w:t>
      </w:r>
    </w:p>
    <w:p w14:paraId="35B08D86" w14:textId="04355CA5" w:rsidR="00FB74B2" w:rsidRDefault="00FB74B2" w:rsidP="004B17E4">
      <w:pPr>
        <w:spacing w:line="480" w:lineRule="auto"/>
        <w:ind w:left="480" w:hanging="480"/>
      </w:pPr>
      <w:r w:rsidRPr="7F717119">
        <w:rPr>
          <w:color w:val="000000" w:themeColor="text1"/>
        </w:rPr>
        <w:t>Hampton, R.</w:t>
      </w:r>
      <w:r w:rsidR="00E51F5D">
        <w:rPr>
          <w:color w:val="000000" w:themeColor="text1"/>
        </w:rPr>
        <w:t xml:space="preserve"> </w:t>
      </w:r>
      <w:r w:rsidRPr="7F717119">
        <w:rPr>
          <w:color w:val="000000" w:themeColor="text1"/>
        </w:rPr>
        <w:t xml:space="preserve">O., 1983. Pea leaf roll in northwestern US pea seed production areas. </w:t>
      </w:r>
      <w:r w:rsidRPr="7F717119">
        <w:rPr>
          <w:i/>
          <w:iCs/>
        </w:rPr>
        <w:t>Plant disease</w:t>
      </w:r>
      <w:r w:rsidRPr="7F717119">
        <w:t xml:space="preserve">, </w:t>
      </w:r>
      <w:r w:rsidRPr="7F717119">
        <w:rPr>
          <w:i/>
          <w:iCs/>
        </w:rPr>
        <w:t>67</w:t>
      </w:r>
      <w:r w:rsidRPr="7F717119">
        <w:t>(12), pp.1306-1310.</w:t>
      </w:r>
    </w:p>
    <w:p w14:paraId="7AA27BA9" w14:textId="608DF89B" w:rsidR="00BE7B35" w:rsidRDefault="00BE7B35" w:rsidP="00E51F5D">
      <w:pPr>
        <w:spacing w:line="480" w:lineRule="auto"/>
        <w:ind w:left="475" w:hanging="475"/>
      </w:pPr>
      <w:r w:rsidRPr="00BE7B35">
        <w:t xml:space="preserve">Heinlein, M. (2015). Plant virus replication and movement. </w:t>
      </w:r>
      <w:r w:rsidRPr="00BE7B35">
        <w:rPr>
          <w:i/>
          <w:iCs/>
        </w:rPr>
        <w:t>Virology</w:t>
      </w:r>
      <w:r w:rsidRPr="00BE7B35">
        <w:t xml:space="preserve">, </w:t>
      </w:r>
      <w:r w:rsidRPr="00BE7B35">
        <w:rPr>
          <w:i/>
          <w:iCs/>
        </w:rPr>
        <w:t>479</w:t>
      </w:r>
      <w:r w:rsidRPr="00BE7B35">
        <w:t>–</w:t>
      </w:r>
      <w:r w:rsidRPr="00BE7B35">
        <w:rPr>
          <w:i/>
          <w:iCs/>
        </w:rPr>
        <w:t>480</w:t>
      </w:r>
      <w:r w:rsidRPr="00BE7B35">
        <w:t>, 657–671. https://doi.org/10.1016/j.virol.2015.01.025</w:t>
      </w:r>
    </w:p>
    <w:p w14:paraId="5132154F" w14:textId="4FA27CAB" w:rsidR="00FB74B2" w:rsidRDefault="00FB74B2" w:rsidP="004B17E4">
      <w:pPr>
        <w:spacing w:line="480" w:lineRule="auto"/>
        <w:ind w:left="480" w:hanging="480"/>
      </w:pPr>
      <w:proofErr w:type="spellStart"/>
      <w:r w:rsidRPr="7F717119">
        <w:t>Hogenhout</w:t>
      </w:r>
      <w:proofErr w:type="spellEnd"/>
      <w:r w:rsidR="00E51F5D">
        <w:t>,</w:t>
      </w:r>
      <w:r w:rsidRPr="7F717119">
        <w:t xml:space="preserve"> S</w:t>
      </w:r>
      <w:r w:rsidR="00E51F5D">
        <w:t xml:space="preserve">. </w:t>
      </w:r>
      <w:r w:rsidRPr="7F717119">
        <w:t>A</w:t>
      </w:r>
      <w:r w:rsidR="00E51F5D">
        <w:t>.</w:t>
      </w:r>
      <w:r w:rsidRPr="7F717119">
        <w:t>, Ammar E-D</w:t>
      </w:r>
      <w:r w:rsidR="00E51F5D">
        <w:t>.</w:t>
      </w:r>
      <w:r w:rsidRPr="7F717119">
        <w:t>, Whitfield A</w:t>
      </w:r>
      <w:r w:rsidR="00E51F5D">
        <w:t xml:space="preserve">. </w:t>
      </w:r>
      <w:r w:rsidRPr="7F717119">
        <w:t>E</w:t>
      </w:r>
      <w:r w:rsidR="00E51F5D">
        <w:t>.</w:t>
      </w:r>
      <w:r w:rsidRPr="7F717119">
        <w:t xml:space="preserve">, </w:t>
      </w:r>
      <w:proofErr w:type="spellStart"/>
      <w:r w:rsidRPr="7F717119">
        <w:t>Redinbaugh</w:t>
      </w:r>
      <w:proofErr w:type="spellEnd"/>
      <w:r w:rsidRPr="7F717119">
        <w:t xml:space="preserve"> M</w:t>
      </w:r>
      <w:r w:rsidR="00E51F5D">
        <w:t xml:space="preserve">. </w:t>
      </w:r>
      <w:r w:rsidRPr="7F717119">
        <w:t>G</w:t>
      </w:r>
      <w:r w:rsidR="00E51F5D">
        <w:t>.</w:t>
      </w:r>
      <w:r w:rsidRPr="7F717119">
        <w:t xml:space="preserve"> (2008) Insect vector interactions with persistently transmitted viruses.</w:t>
      </w:r>
      <w:r w:rsidRPr="7F717119">
        <w:rPr>
          <w:i/>
          <w:iCs/>
        </w:rPr>
        <w:t xml:space="preserve"> Annual Review of Phytopathology</w:t>
      </w:r>
      <w:r w:rsidRPr="7F717119">
        <w:t xml:space="preserve"> </w:t>
      </w:r>
      <w:r w:rsidRPr="00E51F5D">
        <w:rPr>
          <w:i/>
          <w:iCs/>
        </w:rPr>
        <w:t>46</w:t>
      </w:r>
      <w:r w:rsidRPr="7F717119">
        <w:t>, 327–359.</w:t>
      </w:r>
    </w:p>
    <w:p w14:paraId="09686A6B" w14:textId="6206404D" w:rsidR="00FB74B2" w:rsidRDefault="00FB74B2" w:rsidP="004B17E4">
      <w:pPr>
        <w:spacing w:line="480" w:lineRule="auto"/>
        <w:ind w:left="480" w:hanging="480"/>
      </w:pPr>
      <w:r w:rsidRPr="7F717119">
        <w:t>Hull</w:t>
      </w:r>
      <w:r w:rsidR="00E51F5D">
        <w:t>,</w:t>
      </w:r>
      <w:r w:rsidRPr="7F717119">
        <w:t xml:space="preserve"> R</w:t>
      </w:r>
      <w:r w:rsidR="00E51F5D">
        <w:t>.</w:t>
      </w:r>
      <w:r w:rsidRPr="7F717119">
        <w:t xml:space="preserve"> (1981) Pea enation mosaic virus. In: </w:t>
      </w:r>
      <w:proofErr w:type="spellStart"/>
      <w:r w:rsidRPr="7F717119">
        <w:t>Kurstak</w:t>
      </w:r>
      <w:proofErr w:type="spellEnd"/>
      <w:r w:rsidR="00E51F5D">
        <w:t>,</w:t>
      </w:r>
      <w:r w:rsidRPr="7F717119">
        <w:t xml:space="preserve"> E</w:t>
      </w:r>
      <w:r w:rsidR="00E51F5D">
        <w:t>.</w:t>
      </w:r>
      <w:r w:rsidRPr="7F717119">
        <w:t xml:space="preserve"> (Ed). </w:t>
      </w:r>
      <w:r w:rsidRPr="00E51F5D">
        <w:rPr>
          <w:i/>
          <w:iCs/>
        </w:rPr>
        <w:t>Handbook of Plant Virus Infections and Comparative Diagnosis</w:t>
      </w:r>
      <w:r w:rsidRPr="00E51F5D">
        <w:t>.</w:t>
      </w:r>
      <w:r w:rsidRPr="7F717119">
        <w:t xml:space="preserve"> Elsevier/North-Holland Biomedical Press, Amsterdam, Netherlands, pp. 239–256.</w:t>
      </w:r>
    </w:p>
    <w:p w14:paraId="22CEB32F" w14:textId="14404CF4" w:rsidR="00BE7B35" w:rsidRDefault="00BE7B35" w:rsidP="00E51F5D">
      <w:pPr>
        <w:spacing w:line="480" w:lineRule="auto"/>
        <w:ind w:left="475" w:hanging="475"/>
      </w:pPr>
      <w:r w:rsidRPr="00BE7B35">
        <w:t xml:space="preserve">Jones, R. A. C. (2021). Global plant virus disease pandemics and epidemics. </w:t>
      </w:r>
      <w:r w:rsidRPr="00BE7B35">
        <w:rPr>
          <w:i/>
          <w:iCs/>
        </w:rPr>
        <w:t>Plants</w:t>
      </w:r>
      <w:r w:rsidRPr="00BE7B35">
        <w:t xml:space="preserve">, </w:t>
      </w:r>
      <w:r w:rsidRPr="00BE7B35">
        <w:rPr>
          <w:i/>
          <w:iCs/>
        </w:rPr>
        <w:t>10</w:t>
      </w:r>
      <w:r w:rsidRPr="00BE7B35">
        <w:t>(2), 1–41. https://doi.org/10.3390/plants10020233</w:t>
      </w:r>
    </w:p>
    <w:p w14:paraId="05C741DF" w14:textId="18BB1647" w:rsidR="00FB74B2" w:rsidRDefault="00FB74B2" w:rsidP="004B17E4">
      <w:pPr>
        <w:spacing w:line="480" w:lineRule="auto"/>
        <w:ind w:left="480" w:hanging="480"/>
        <w:rPr>
          <w:rStyle w:val="Hyperlink"/>
        </w:rPr>
      </w:pPr>
      <w:r w:rsidRPr="7F717119">
        <w:lastRenderedPageBreak/>
        <w:t xml:space="preserve">Knick, S. T., &amp; </w:t>
      </w:r>
      <w:proofErr w:type="spellStart"/>
      <w:r w:rsidRPr="7F717119">
        <w:t>Rotenberry</w:t>
      </w:r>
      <w:proofErr w:type="spellEnd"/>
      <w:r w:rsidRPr="7F717119">
        <w:t xml:space="preserve">, J. T. (1997). Landscape characteristics of disturbed </w:t>
      </w:r>
      <w:proofErr w:type="spellStart"/>
      <w:r w:rsidRPr="7F717119">
        <w:t>shrubsteppe</w:t>
      </w:r>
      <w:proofErr w:type="spellEnd"/>
      <w:r w:rsidRPr="7F717119">
        <w:t xml:space="preserve"> habitats in southwestern Idaho (U.S.A.). </w:t>
      </w:r>
      <w:r w:rsidRPr="7F717119">
        <w:rPr>
          <w:i/>
          <w:iCs/>
        </w:rPr>
        <w:t>Landscape Ecology</w:t>
      </w:r>
      <w:r w:rsidRPr="7F717119">
        <w:t xml:space="preserve">, </w:t>
      </w:r>
      <w:r w:rsidRPr="7F717119">
        <w:rPr>
          <w:i/>
          <w:iCs/>
        </w:rPr>
        <w:t>12</w:t>
      </w:r>
      <w:r w:rsidRPr="7F717119">
        <w:t xml:space="preserve">(5), 287–297. </w:t>
      </w:r>
      <w:hyperlink r:id="rId24">
        <w:r w:rsidRPr="7F717119">
          <w:rPr>
            <w:rStyle w:val="Hyperlink"/>
          </w:rPr>
          <w:t>https://doi.org/10.1023/A:1007915408590</w:t>
        </w:r>
      </w:hyperlink>
    </w:p>
    <w:p w14:paraId="5C525E09" w14:textId="2D37C957" w:rsidR="004A0B2F" w:rsidRDefault="004A0B2F" w:rsidP="00E51F5D">
      <w:pPr>
        <w:pStyle w:val="NormalWeb"/>
        <w:spacing w:before="0" w:beforeAutospacing="0" w:after="0" w:afterAutospacing="0" w:line="480" w:lineRule="auto"/>
        <w:ind w:left="475" w:hanging="475"/>
      </w:pPr>
      <w:r>
        <w:t xml:space="preserve">Lee, B. W., Clark, R. E., Basu, S., &amp; Crowder, D. W. (2021). Predators affect a plant virus through direct and trait-mediated indirect effects on vectors. </w:t>
      </w:r>
      <w:proofErr w:type="spellStart"/>
      <w:r>
        <w:rPr>
          <w:i/>
          <w:iCs/>
        </w:rPr>
        <w:t>BioRxiv</w:t>
      </w:r>
      <w:proofErr w:type="spellEnd"/>
      <w:r>
        <w:t>, 2021.02.17.431666. http://biorxiv.org/content/early/2021/02/17/2021.02.17.431666.abstract</w:t>
      </w:r>
    </w:p>
    <w:p w14:paraId="4836C7ED" w14:textId="54C8DE7C" w:rsidR="00FB74B2" w:rsidRDefault="00FB74B2" w:rsidP="004B17E4">
      <w:pPr>
        <w:spacing w:line="480" w:lineRule="auto"/>
        <w:ind w:left="480" w:hanging="480"/>
        <w:rPr>
          <w:rStyle w:val="Hyperlink"/>
        </w:rPr>
      </w:pPr>
      <w:r w:rsidRPr="7F717119">
        <w:t xml:space="preserve">Looney, C., Caldwell, T. B., &amp; </w:t>
      </w:r>
      <w:proofErr w:type="spellStart"/>
      <w:r w:rsidRPr="7F717119">
        <w:t>Eigenbrode</w:t>
      </w:r>
      <w:proofErr w:type="spellEnd"/>
      <w:r w:rsidRPr="7F717119">
        <w:t xml:space="preserve">, D. S. (2009). When the prairie varies: The importance of site characteristics for </w:t>
      </w:r>
      <w:proofErr w:type="spellStart"/>
      <w:r w:rsidRPr="7F717119">
        <w:t>strategising</w:t>
      </w:r>
      <w:proofErr w:type="spellEnd"/>
      <w:r w:rsidRPr="7F717119">
        <w:t xml:space="preserve"> insect conservation. </w:t>
      </w:r>
      <w:r w:rsidRPr="7F717119">
        <w:rPr>
          <w:i/>
          <w:iCs/>
        </w:rPr>
        <w:t>Insect Conservation and Diversity</w:t>
      </w:r>
      <w:r w:rsidRPr="7F717119">
        <w:t xml:space="preserve">, </w:t>
      </w:r>
      <w:r w:rsidRPr="7F717119">
        <w:rPr>
          <w:i/>
          <w:iCs/>
        </w:rPr>
        <w:t>2</w:t>
      </w:r>
      <w:r w:rsidRPr="7F717119">
        <w:t xml:space="preserve">(4), 243–250. </w:t>
      </w:r>
      <w:hyperlink r:id="rId25">
        <w:r w:rsidRPr="7F717119">
          <w:rPr>
            <w:rStyle w:val="Hyperlink"/>
          </w:rPr>
          <w:t>https://doi.org/10.1111/j.1752-4598.2009.00061.x</w:t>
        </w:r>
      </w:hyperlink>
    </w:p>
    <w:p w14:paraId="7475BAB2" w14:textId="77777777" w:rsidR="00BB6FD3" w:rsidRDefault="00BB6FD3" w:rsidP="00E51F5D">
      <w:pPr>
        <w:pStyle w:val="NormalWeb"/>
        <w:spacing w:before="0" w:beforeAutospacing="0" w:after="0" w:afterAutospacing="0" w:line="480" w:lineRule="auto"/>
        <w:ind w:left="475" w:hanging="475"/>
      </w:pPr>
      <w:r>
        <w:t xml:space="preserve">Lucas, W. J. (2006). Plant viral movement proteins: Agents for cell-to-cell trafficking of viral genomes. </w:t>
      </w:r>
      <w:r>
        <w:rPr>
          <w:i/>
          <w:iCs/>
        </w:rPr>
        <w:t>Virology</w:t>
      </w:r>
      <w:r>
        <w:t xml:space="preserve">, </w:t>
      </w:r>
      <w:r>
        <w:rPr>
          <w:i/>
          <w:iCs/>
        </w:rPr>
        <w:t>344</w:t>
      </w:r>
      <w:r>
        <w:t>(1), 169–184. https://doi.org/10.1016/j.virol.2005.09.026</w:t>
      </w:r>
    </w:p>
    <w:p w14:paraId="390C2A2B" w14:textId="034B26EB" w:rsidR="00BB6FD3" w:rsidRDefault="00F75682" w:rsidP="004B17E4">
      <w:pPr>
        <w:spacing w:line="480" w:lineRule="auto"/>
        <w:ind w:left="480" w:hanging="480"/>
      </w:pPr>
      <w:r w:rsidRPr="00F75682">
        <w:t xml:space="preserve">McEwen, </w:t>
      </w:r>
      <w:r w:rsidR="00E51F5D" w:rsidRPr="00F75682">
        <w:t>F. L.</w:t>
      </w:r>
      <w:r w:rsidR="00E51F5D">
        <w:t xml:space="preserve">, </w:t>
      </w:r>
      <w:r w:rsidRPr="00F75682">
        <w:t xml:space="preserve">Schroeder, </w:t>
      </w:r>
      <w:r w:rsidR="00E51F5D" w:rsidRPr="00F75682">
        <w:t>W. T.</w:t>
      </w:r>
      <w:r w:rsidR="00E51F5D">
        <w:t>,</w:t>
      </w:r>
      <w:r w:rsidR="00E51F5D" w:rsidRPr="00F75682">
        <w:t xml:space="preserve"> </w:t>
      </w:r>
      <w:r w:rsidR="00E51F5D">
        <w:t xml:space="preserve">&amp; </w:t>
      </w:r>
      <w:r w:rsidRPr="00F75682">
        <w:t>Davis</w:t>
      </w:r>
      <w:r w:rsidR="00BE637D">
        <w:t>,</w:t>
      </w:r>
      <w:r w:rsidR="00E51F5D" w:rsidRPr="00E51F5D">
        <w:t xml:space="preserve"> </w:t>
      </w:r>
      <w:r w:rsidR="00E51F5D" w:rsidRPr="00F75682">
        <w:t>A. C.</w:t>
      </w:r>
      <w:r w:rsidRPr="00F75682">
        <w:t>, Host Range and Transmission of the Pea Enation Mosaic Virus, </w:t>
      </w:r>
      <w:r w:rsidRPr="00F75682">
        <w:rPr>
          <w:i/>
          <w:iCs/>
        </w:rPr>
        <w:t>Journal of Economic Entomology</w:t>
      </w:r>
      <w:r w:rsidRPr="00F75682">
        <w:t>, Volume 50, Issue 6, 1 December 1957, Pages 770–775, </w:t>
      </w:r>
      <w:hyperlink r:id="rId26" w:history="1">
        <w:r w:rsidRPr="00F75682">
          <w:rPr>
            <w:rStyle w:val="Hyperlink"/>
          </w:rPr>
          <w:t>https://doi.org/10.1093/jee/50.6.770</w:t>
        </w:r>
      </w:hyperlink>
    </w:p>
    <w:p w14:paraId="78A0A69C" w14:textId="77777777" w:rsidR="00FB74B2" w:rsidRDefault="00FB74B2" w:rsidP="004B17E4">
      <w:pPr>
        <w:spacing w:line="480" w:lineRule="auto"/>
        <w:ind w:left="480" w:hanging="480"/>
      </w:pPr>
      <w:r w:rsidRPr="7F717119">
        <w:t xml:space="preserve">Mena-Covarrubias, J., Drummond, F. A., &amp; Haynes, D. L. (1996). Population dynamics of the Colorado potato beetle (Coleoptera: </w:t>
      </w:r>
      <w:proofErr w:type="spellStart"/>
      <w:r w:rsidRPr="7F717119">
        <w:t>Chrysomelidae</w:t>
      </w:r>
      <w:proofErr w:type="spellEnd"/>
      <w:r w:rsidRPr="7F717119">
        <w:t xml:space="preserve">) on </w:t>
      </w:r>
      <w:proofErr w:type="spellStart"/>
      <w:r w:rsidRPr="7F717119">
        <w:t>horsenettle</w:t>
      </w:r>
      <w:proofErr w:type="spellEnd"/>
      <w:r w:rsidRPr="7F717119">
        <w:t xml:space="preserve"> in Michigan. </w:t>
      </w:r>
      <w:r w:rsidRPr="7F717119">
        <w:rPr>
          <w:i/>
          <w:iCs/>
        </w:rPr>
        <w:t>Environmental Entomology</w:t>
      </w:r>
      <w:r w:rsidRPr="7F717119">
        <w:t xml:space="preserve">, </w:t>
      </w:r>
      <w:r w:rsidRPr="7F717119">
        <w:rPr>
          <w:i/>
          <w:iCs/>
        </w:rPr>
        <w:t>25</w:t>
      </w:r>
      <w:r w:rsidRPr="7F717119">
        <w:t xml:space="preserve">(1), 68–77. </w:t>
      </w:r>
      <w:hyperlink r:id="rId27">
        <w:r w:rsidRPr="7F717119">
          <w:rPr>
            <w:rStyle w:val="Hyperlink"/>
          </w:rPr>
          <w:t>https://doi.org/10.1093/ee/25.1.68</w:t>
        </w:r>
      </w:hyperlink>
      <w:r w:rsidRPr="7F717119">
        <w:t xml:space="preserve"> </w:t>
      </w:r>
    </w:p>
    <w:p w14:paraId="4624B4DE" w14:textId="77777777" w:rsidR="00FB74B2" w:rsidRDefault="00FB74B2" w:rsidP="004B17E4">
      <w:pPr>
        <w:spacing w:line="480" w:lineRule="auto"/>
        <w:ind w:left="480" w:hanging="480"/>
      </w:pPr>
      <w:proofErr w:type="spellStart"/>
      <w:r w:rsidRPr="7F717119">
        <w:t>Mischler</w:t>
      </w:r>
      <w:proofErr w:type="spellEnd"/>
      <w:r w:rsidRPr="7F717119">
        <w:t xml:space="preserve">, R., Duiker, S. W., Curran, W. S., &amp; Wilson, D. (2010). Hairy vetch management for no-till organic corn production. </w:t>
      </w:r>
      <w:r w:rsidRPr="7F717119">
        <w:rPr>
          <w:i/>
          <w:iCs/>
        </w:rPr>
        <w:t>Agronomy Journal</w:t>
      </w:r>
      <w:r w:rsidRPr="7F717119">
        <w:t xml:space="preserve">, </w:t>
      </w:r>
      <w:r w:rsidRPr="7F717119">
        <w:rPr>
          <w:i/>
          <w:iCs/>
        </w:rPr>
        <w:t>102</w:t>
      </w:r>
      <w:r w:rsidRPr="7F717119">
        <w:t xml:space="preserve">(1), 355–362. </w:t>
      </w:r>
      <w:hyperlink r:id="rId28">
        <w:r w:rsidRPr="7F717119">
          <w:rPr>
            <w:rStyle w:val="Hyperlink"/>
          </w:rPr>
          <w:t>https://doi.org/10.2134/agronj2009.0183</w:t>
        </w:r>
      </w:hyperlink>
    </w:p>
    <w:p w14:paraId="093B8EC8" w14:textId="77777777" w:rsidR="00FB74B2" w:rsidRDefault="00FB74B2" w:rsidP="004B17E4">
      <w:pPr>
        <w:spacing w:line="480" w:lineRule="auto"/>
        <w:ind w:left="480" w:hanging="480"/>
      </w:pPr>
      <w:r w:rsidRPr="7F717119">
        <w:t xml:space="preserve">Mueller, E. E., Groves, R. L., &amp; Gratton, C. (2012). Crop and non-crop plants as potential reservoir hosts of Alfalfa mosaic virus and cucumber mosaic virus for spread to commercial snap bean. </w:t>
      </w:r>
      <w:r w:rsidRPr="7F717119">
        <w:rPr>
          <w:i/>
          <w:iCs/>
        </w:rPr>
        <w:t>Plant Disease</w:t>
      </w:r>
      <w:r w:rsidRPr="7F717119">
        <w:t xml:space="preserve">, </w:t>
      </w:r>
      <w:r w:rsidRPr="7F717119">
        <w:rPr>
          <w:i/>
          <w:iCs/>
        </w:rPr>
        <w:t>96</w:t>
      </w:r>
      <w:r w:rsidRPr="7F717119">
        <w:t xml:space="preserve">(4), 506–514. </w:t>
      </w:r>
      <w:hyperlink r:id="rId29">
        <w:r w:rsidRPr="7F717119">
          <w:rPr>
            <w:rStyle w:val="Hyperlink"/>
          </w:rPr>
          <w:t>https://doi.org/10.1094/PDIS-02-11-0089</w:t>
        </w:r>
      </w:hyperlink>
    </w:p>
    <w:p w14:paraId="4CE131DF" w14:textId="77777777" w:rsidR="00FB74B2" w:rsidRDefault="00FB74B2" w:rsidP="004B17E4">
      <w:pPr>
        <w:spacing w:line="480" w:lineRule="auto"/>
        <w:ind w:left="480" w:hanging="480"/>
      </w:pPr>
      <w:r w:rsidRPr="7F717119">
        <w:lastRenderedPageBreak/>
        <w:t xml:space="preserve">Northfield, T. D., </w:t>
      </w:r>
      <w:proofErr w:type="spellStart"/>
      <w:r w:rsidRPr="7F717119">
        <w:t>Paini</w:t>
      </w:r>
      <w:proofErr w:type="spellEnd"/>
      <w:r w:rsidRPr="7F717119">
        <w:t xml:space="preserve">, D. R., Funderburk, J. E., &amp; Reitz, S. R. (2008). Annual cycles of </w:t>
      </w:r>
      <w:proofErr w:type="spellStart"/>
      <w:r w:rsidRPr="7F717119">
        <w:rPr>
          <w:i/>
          <w:iCs/>
        </w:rPr>
        <w:t>Frankliniella</w:t>
      </w:r>
      <w:proofErr w:type="spellEnd"/>
      <w:r w:rsidRPr="7F717119">
        <w:rPr>
          <w:i/>
          <w:iCs/>
        </w:rPr>
        <w:t xml:space="preserve"> </w:t>
      </w:r>
      <w:r w:rsidRPr="7F717119">
        <w:t xml:space="preserve">spp. (Thysanoptera: Thripidae) thrips abundance on north Florida uncultivated reproductive hosts: Predicting possible sources of pest outbreaks. </w:t>
      </w:r>
      <w:r w:rsidRPr="7F717119">
        <w:rPr>
          <w:i/>
          <w:iCs/>
        </w:rPr>
        <w:t>Annals of the Entomological Society of America</w:t>
      </w:r>
      <w:r w:rsidRPr="7F717119">
        <w:t xml:space="preserve">, </w:t>
      </w:r>
      <w:r w:rsidRPr="7F717119">
        <w:rPr>
          <w:i/>
          <w:iCs/>
        </w:rPr>
        <w:t>101</w:t>
      </w:r>
      <w:r w:rsidRPr="7F717119">
        <w:t xml:space="preserve">(4), 769–778. </w:t>
      </w:r>
      <w:hyperlink r:id="rId30">
        <w:r w:rsidRPr="7F717119">
          <w:rPr>
            <w:rStyle w:val="Hyperlink"/>
          </w:rPr>
          <w:t>https://doi.org/10.1603/0013-8746(2008)101[769:ACOFST]2.0.CO;2</w:t>
        </w:r>
      </w:hyperlink>
    </w:p>
    <w:p w14:paraId="76432016" w14:textId="77777777" w:rsidR="00FB74B2" w:rsidRDefault="00FB74B2" w:rsidP="004B17E4">
      <w:pPr>
        <w:spacing w:line="480" w:lineRule="auto"/>
        <w:ind w:left="480" w:hanging="480"/>
      </w:pPr>
      <w:r w:rsidRPr="7F717119">
        <w:t xml:space="preserve">Norris, R. F., &amp; Kogan, M. (2005). Ecology of interactions between weeds and arthropods. </w:t>
      </w:r>
      <w:r w:rsidRPr="7F717119">
        <w:rPr>
          <w:i/>
          <w:iCs/>
        </w:rPr>
        <w:t>Annual Review of Entomology</w:t>
      </w:r>
      <w:r w:rsidRPr="7F717119">
        <w:t xml:space="preserve">, </w:t>
      </w:r>
      <w:r w:rsidRPr="7F717119">
        <w:rPr>
          <w:i/>
          <w:iCs/>
        </w:rPr>
        <w:t>50</w:t>
      </w:r>
      <w:r w:rsidRPr="7F717119">
        <w:t xml:space="preserve">, 479–503. </w:t>
      </w:r>
      <w:hyperlink r:id="rId31">
        <w:r w:rsidRPr="7F717119">
          <w:rPr>
            <w:rStyle w:val="Hyperlink"/>
          </w:rPr>
          <w:t>https://doi.org/10.1146/annurev.ento.49.061802.123218</w:t>
        </w:r>
      </w:hyperlink>
    </w:p>
    <w:p w14:paraId="0832D14D" w14:textId="77777777" w:rsidR="00FB74B2" w:rsidRDefault="00FB74B2" w:rsidP="004B17E4">
      <w:pPr>
        <w:spacing w:line="480" w:lineRule="auto"/>
        <w:ind w:left="480" w:hanging="480"/>
      </w:pPr>
      <w:proofErr w:type="spellStart"/>
      <w:r w:rsidRPr="7F717119">
        <w:t>Paudel</w:t>
      </w:r>
      <w:proofErr w:type="spellEnd"/>
      <w:r w:rsidRPr="7F717119">
        <w:t xml:space="preserve">, S., </w:t>
      </w:r>
      <w:proofErr w:type="spellStart"/>
      <w:r w:rsidRPr="7F717119">
        <w:t>Bechinski</w:t>
      </w:r>
      <w:proofErr w:type="spellEnd"/>
      <w:r w:rsidRPr="7F717119">
        <w:t xml:space="preserve">, E. J., Stokes, B. S., </w:t>
      </w:r>
      <w:proofErr w:type="spellStart"/>
      <w:r w:rsidRPr="7F717119">
        <w:t>Pappu</w:t>
      </w:r>
      <w:proofErr w:type="spellEnd"/>
      <w:r w:rsidRPr="7F717119">
        <w:t xml:space="preserve">, H. R., &amp; </w:t>
      </w:r>
      <w:proofErr w:type="spellStart"/>
      <w:r w:rsidRPr="7F717119">
        <w:t>Eigenbrode</w:t>
      </w:r>
      <w:proofErr w:type="spellEnd"/>
      <w:r w:rsidRPr="7F717119">
        <w:t xml:space="preserve">, S. D. (2018). Deriving economic models for pea aphid (Hemiptera: </w:t>
      </w:r>
      <w:proofErr w:type="spellStart"/>
      <w:r w:rsidRPr="7F717119">
        <w:t>Aphididae</w:t>
      </w:r>
      <w:proofErr w:type="spellEnd"/>
      <w:r w:rsidRPr="7F717119">
        <w:t xml:space="preserve">) as a direct-pest and a virus-vector on commercial lentils. </w:t>
      </w:r>
      <w:r w:rsidRPr="7F717119">
        <w:rPr>
          <w:i/>
          <w:iCs/>
        </w:rPr>
        <w:t>Journal of Economic Entomology</w:t>
      </w:r>
      <w:r w:rsidRPr="7F717119">
        <w:t xml:space="preserve">, </w:t>
      </w:r>
      <w:r w:rsidRPr="7F717119">
        <w:rPr>
          <w:i/>
          <w:iCs/>
        </w:rPr>
        <w:t>111</w:t>
      </w:r>
      <w:r w:rsidRPr="7F717119">
        <w:t xml:space="preserve">(5), 2225–2232. </w:t>
      </w:r>
      <w:hyperlink r:id="rId32">
        <w:r w:rsidRPr="7F717119">
          <w:rPr>
            <w:rStyle w:val="Hyperlink"/>
          </w:rPr>
          <w:t>https://doi.org/10.1093/jee/toy188</w:t>
        </w:r>
      </w:hyperlink>
    </w:p>
    <w:p w14:paraId="20941A44" w14:textId="77777777" w:rsidR="00FB74B2" w:rsidRDefault="00FB74B2" w:rsidP="004B17E4">
      <w:pPr>
        <w:spacing w:line="480" w:lineRule="auto"/>
        <w:ind w:left="480" w:hanging="480"/>
      </w:pPr>
      <w:proofErr w:type="spellStart"/>
      <w:r w:rsidRPr="7F717119">
        <w:t>Peccoud</w:t>
      </w:r>
      <w:proofErr w:type="spellEnd"/>
      <w:r w:rsidRPr="7F717119">
        <w:t xml:space="preserve"> J, </w:t>
      </w:r>
      <w:proofErr w:type="spellStart"/>
      <w:r w:rsidRPr="7F717119">
        <w:t>Ollivier</w:t>
      </w:r>
      <w:proofErr w:type="spellEnd"/>
      <w:r w:rsidRPr="7F717119">
        <w:t xml:space="preserve"> A, </w:t>
      </w:r>
      <w:proofErr w:type="spellStart"/>
      <w:r w:rsidRPr="7F717119">
        <w:t>Plantegenest</w:t>
      </w:r>
      <w:proofErr w:type="spellEnd"/>
      <w:r w:rsidRPr="7F717119">
        <w:t xml:space="preserve"> M, Simon JC. (2009) A continuum of genetic divergence from sympatric host races to species in the pea aphid complex. </w:t>
      </w:r>
      <w:r w:rsidRPr="7F717119">
        <w:rPr>
          <w:i/>
          <w:iCs/>
        </w:rPr>
        <w:t>Proceedings of the National Academy of Science</w:t>
      </w:r>
      <w:r w:rsidRPr="7F717119">
        <w:t xml:space="preserve"> 106, 7495-7500.</w:t>
      </w:r>
    </w:p>
    <w:p w14:paraId="6CC06B62" w14:textId="77777777" w:rsidR="00FB74B2" w:rsidRDefault="00FB74B2" w:rsidP="004B17E4">
      <w:pPr>
        <w:spacing w:line="480" w:lineRule="auto"/>
        <w:ind w:left="480" w:hanging="480"/>
      </w:pPr>
      <w:proofErr w:type="spellStart"/>
      <w:r w:rsidRPr="7F717119">
        <w:t>Pernek</w:t>
      </w:r>
      <w:proofErr w:type="spellEnd"/>
      <w:r w:rsidRPr="7F717119">
        <w:t xml:space="preserve">, M., </w:t>
      </w:r>
      <w:proofErr w:type="spellStart"/>
      <w:r w:rsidRPr="7F717119">
        <w:t>Pilas</w:t>
      </w:r>
      <w:proofErr w:type="spellEnd"/>
      <w:r w:rsidRPr="7F717119">
        <w:t xml:space="preserve">, I., </w:t>
      </w:r>
      <w:proofErr w:type="spellStart"/>
      <w:r w:rsidRPr="7F717119">
        <w:t>Vrbek</w:t>
      </w:r>
      <w:proofErr w:type="spellEnd"/>
      <w:r w:rsidRPr="7F717119">
        <w:t xml:space="preserve">, B., Benko, M., </w:t>
      </w:r>
      <w:proofErr w:type="spellStart"/>
      <w:r w:rsidRPr="7F717119">
        <w:t>Hrasovec</w:t>
      </w:r>
      <w:proofErr w:type="spellEnd"/>
      <w:r w:rsidRPr="7F717119">
        <w:t xml:space="preserve">, B., &amp; </w:t>
      </w:r>
      <w:proofErr w:type="spellStart"/>
      <w:r w:rsidRPr="7F717119">
        <w:t>Milkovic</w:t>
      </w:r>
      <w:proofErr w:type="spellEnd"/>
      <w:r w:rsidRPr="7F717119">
        <w:t xml:space="preserve">, J. (2008). Forecasting the impact of the Gypsy moth on lowland hardwood forests by analyzing the cyclical pattern of population and climate data series. </w:t>
      </w:r>
      <w:r w:rsidRPr="7F717119">
        <w:rPr>
          <w:i/>
          <w:iCs/>
        </w:rPr>
        <w:t>Forest Ecology and Management</w:t>
      </w:r>
      <w:r w:rsidRPr="7F717119">
        <w:t xml:space="preserve">, </w:t>
      </w:r>
      <w:r w:rsidRPr="7F717119">
        <w:rPr>
          <w:i/>
          <w:iCs/>
        </w:rPr>
        <w:t>255</w:t>
      </w:r>
      <w:r w:rsidRPr="7F717119">
        <w:t xml:space="preserve">(5–6), 1740–1748. </w:t>
      </w:r>
      <w:hyperlink r:id="rId33">
        <w:r w:rsidRPr="7F717119">
          <w:rPr>
            <w:rStyle w:val="Hyperlink"/>
          </w:rPr>
          <w:t>https://doi.org/10.1016/j.foreco.2007.11.031</w:t>
        </w:r>
      </w:hyperlink>
    </w:p>
    <w:p w14:paraId="2CE46FC9" w14:textId="77777777" w:rsidR="00FB74B2" w:rsidRDefault="00FB74B2" w:rsidP="004B17E4">
      <w:pPr>
        <w:spacing w:line="480" w:lineRule="auto"/>
        <w:ind w:left="480" w:hanging="480"/>
      </w:pPr>
      <w:r w:rsidRPr="7F717119">
        <w:t xml:space="preserve">Peterson, P. D. (2018). The Barberry Eradication Program in Minnesota for Stem Rust Control: A Case Study. </w:t>
      </w:r>
      <w:r w:rsidRPr="7F717119">
        <w:rPr>
          <w:i/>
          <w:iCs/>
        </w:rPr>
        <w:t>Annual Review of Phytopathology</w:t>
      </w:r>
      <w:r w:rsidRPr="7F717119">
        <w:t xml:space="preserve">, </w:t>
      </w:r>
      <w:r w:rsidRPr="7F717119">
        <w:rPr>
          <w:i/>
          <w:iCs/>
        </w:rPr>
        <w:t>56</w:t>
      </w:r>
      <w:r w:rsidRPr="7F717119">
        <w:t xml:space="preserve">, 203–223. </w:t>
      </w:r>
      <w:hyperlink r:id="rId34">
        <w:r w:rsidRPr="7F717119">
          <w:rPr>
            <w:rStyle w:val="Hyperlink"/>
          </w:rPr>
          <w:t>https://doi.org/10.1146/annurev-phyto-080417-050133</w:t>
        </w:r>
      </w:hyperlink>
    </w:p>
    <w:p w14:paraId="52A13C1F" w14:textId="77777777" w:rsidR="00FB74B2" w:rsidRDefault="00FB74B2" w:rsidP="004B17E4">
      <w:pPr>
        <w:spacing w:line="480" w:lineRule="auto"/>
        <w:ind w:left="480" w:hanging="480"/>
      </w:pPr>
      <w:r w:rsidRPr="7F717119">
        <w:lastRenderedPageBreak/>
        <w:t xml:space="preserve">Pokorny, M., </w:t>
      </w:r>
      <w:proofErr w:type="spellStart"/>
      <w:r w:rsidRPr="7F717119">
        <w:t>Filbey</w:t>
      </w:r>
      <w:proofErr w:type="spellEnd"/>
      <w:r w:rsidRPr="7F717119">
        <w:t xml:space="preserve">, S., Kilian, R., </w:t>
      </w:r>
      <w:proofErr w:type="spellStart"/>
      <w:r w:rsidRPr="7F717119">
        <w:t>Scianna</w:t>
      </w:r>
      <w:proofErr w:type="spellEnd"/>
      <w:r w:rsidRPr="7F717119">
        <w:t xml:space="preserve">, J., &amp; Jacobs, J. (2020). </w:t>
      </w:r>
      <w:r w:rsidRPr="7F717119">
        <w:rPr>
          <w:i/>
          <w:iCs/>
        </w:rPr>
        <w:t>Evaluation of Cool Season Cover Crops in Southern Montana</w:t>
      </w:r>
      <w:r w:rsidRPr="7F717119">
        <w:t>.</w:t>
      </w:r>
    </w:p>
    <w:p w14:paraId="0E8C63C1" w14:textId="77777777" w:rsidR="00FB74B2" w:rsidRDefault="00FB74B2" w:rsidP="004B17E4">
      <w:pPr>
        <w:spacing w:line="480" w:lineRule="auto"/>
        <w:ind w:left="480" w:hanging="480"/>
      </w:pPr>
      <w:r w:rsidRPr="7F717119">
        <w:t xml:space="preserve">Powell, G., Tosh, C. R., &amp; Hardie, J. (2006). Host plant selection by aphids: Behavioral, evolutionary, and applied perspectives. </w:t>
      </w:r>
      <w:r w:rsidRPr="7F717119">
        <w:rPr>
          <w:i/>
          <w:iCs/>
        </w:rPr>
        <w:t>Annual Review of Entomology</w:t>
      </w:r>
      <w:r w:rsidRPr="7F717119">
        <w:t xml:space="preserve">, </w:t>
      </w:r>
      <w:r w:rsidRPr="7F717119">
        <w:rPr>
          <w:i/>
          <w:iCs/>
        </w:rPr>
        <w:t>51</w:t>
      </w:r>
      <w:r w:rsidRPr="7F717119">
        <w:t xml:space="preserve">(22), 309–330. </w:t>
      </w:r>
      <w:hyperlink r:id="rId35">
        <w:r w:rsidRPr="7F717119">
          <w:rPr>
            <w:rStyle w:val="Hyperlink"/>
          </w:rPr>
          <w:t>https://doi.org/10.1146/annurev.ento.51.110104.151107</w:t>
        </w:r>
      </w:hyperlink>
      <w:r w:rsidRPr="7F717119">
        <w:t xml:space="preserve"> </w:t>
      </w:r>
    </w:p>
    <w:p w14:paraId="3ADBAB92" w14:textId="1C4796E4" w:rsidR="00FB74B2" w:rsidRDefault="00FB74B2" w:rsidP="004B17E4">
      <w:pPr>
        <w:spacing w:line="480" w:lineRule="auto"/>
        <w:ind w:left="480" w:hanging="480"/>
      </w:pPr>
      <w:r w:rsidRPr="7F717119">
        <w:t>Power</w:t>
      </w:r>
      <w:r w:rsidR="00BE637D">
        <w:t>,</w:t>
      </w:r>
      <w:r w:rsidRPr="7F717119">
        <w:t xml:space="preserve"> A</w:t>
      </w:r>
      <w:r w:rsidR="00BE637D">
        <w:t xml:space="preserve">. </w:t>
      </w:r>
      <w:r w:rsidRPr="7F717119">
        <w:t>G</w:t>
      </w:r>
      <w:r w:rsidR="00BE637D">
        <w:t>.</w:t>
      </w:r>
      <w:r w:rsidRPr="7F717119">
        <w:t xml:space="preserve"> (1991) Virus spread and vector dynamics in genetically diverse plant populations. </w:t>
      </w:r>
      <w:r w:rsidRPr="7F717119">
        <w:rPr>
          <w:i/>
          <w:iCs/>
        </w:rPr>
        <w:t xml:space="preserve">Ecology </w:t>
      </w:r>
      <w:r w:rsidRPr="7F717119">
        <w:t>72, 232-241.</w:t>
      </w:r>
    </w:p>
    <w:p w14:paraId="1851CC52" w14:textId="4881921D" w:rsidR="00FB74B2" w:rsidRDefault="00FB74B2" w:rsidP="004B17E4">
      <w:pPr>
        <w:spacing w:line="480" w:lineRule="auto"/>
        <w:ind w:left="480" w:hanging="480"/>
      </w:pPr>
      <w:r w:rsidRPr="7F717119">
        <w:t>Power</w:t>
      </w:r>
      <w:r w:rsidR="00BE637D">
        <w:t>,</w:t>
      </w:r>
      <w:r w:rsidRPr="7F717119">
        <w:t xml:space="preserve"> A</w:t>
      </w:r>
      <w:r w:rsidR="00BE637D">
        <w:t xml:space="preserve">. </w:t>
      </w:r>
      <w:r w:rsidRPr="7F717119">
        <w:t>G</w:t>
      </w:r>
      <w:r w:rsidR="00BE637D">
        <w:t>.</w:t>
      </w:r>
      <w:r w:rsidRPr="7F717119">
        <w:t xml:space="preserve"> (2000) Insect transmission of plant viruses: a constraint on virus variability. </w:t>
      </w:r>
      <w:r w:rsidRPr="7F717119">
        <w:rPr>
          <w:i/>
          <w:iCs/>
        </w:rPr>
        <w:t>Current Opinion in Plant Biology</w:t>
      </w:r>
      <w:r w:rsidRPr="7F717119">
        <w:t xml:space="preserve"> 3, 336–340.</w:t>
      </w:r>
    </w:p>
    <w:p w14:paraId="63C985B0" w14:textId="4B739EC2" w:rsidR="00032315" w:rsidRDefault="00032315" w:rsidP="00BE637D">
      <w:pPr>
        <w:pStyle w:val="NormalWeb"/>
        <w:spacing w:before="0" w:beforeAutospacing="0" w:after="0" w:afterAutospacing="0" w:line="480" w:lineRule="auto"/>
        <w:ind w:left="475" w:hanging="475"/>
      </w:pPr>
      <w:proofErr w:type="spellStart"/>
      <w:r>
        <w:t>Rageshwari</w:t>
      </w:r>
      <w:proofErr w:type="spellEnd"/>
      <w:r>
        <w:t xml:space="preserve">, S., </w:t>
      </w:r>
      <w:proofErr w:type="spellStart"/>
      <w:r>
        <w:t>Renukadevi</w:t>
      </w:r>
      <w:proofErr w:type="spellEnd"/>
      <w:r>
        <w:t xml:space="preserve">, P., </w:t>
      </w:r>
      <w:proofErr w:type="spellStart"/>
      <w:r>
        <w:t>Malathi</w:t>
      </w:r>
      <w:proofErr w:type="spellEnd"/>
      <w:r>
        <w:t xml:space="preserve">, V. G., </w:t>
      </w:r>
      <w:proofErr w:type="spellStart"/>
      <w:r>
        <w:t>Amalabalu</w:t>
      </w:r>
      <w:proofErr w:type="spellEnd"/>
      <w:r>
        <w:t xml:space="preserve">, P., &amp; </w:t>
      </w:r>
      <w:proofErr w:type="spellStart"/>
      <w:r>
        <w:t>Nakkeeran</w:t>
      </w:r>
      <w:proofErr w:type="spellEnd"/>
      <w:r>
        <w:t xml:space="preserve">, S. (2017). </w:t>
      </w:r>
      <w:proofErr w:type="spellStart"/>
      <w:r>
        <w:t>Dac-elisa</w:t>
      </w:r>
      <w:proofErr w:type="spellEnd"/>
      <w:r>
        <w:t xml:space="preserve"> and RT-PCR based confirmation of systemic and latent infection by tobacco streak virus in cotton and parthenium. </w:t>
      </w:r>
      <w:r>
        <w:rPr>
          <w:i/>
          <w:iCs/>
        </w:rPr>
        <w:t>Journal of Plant Pathology</w:t>
      </w:r>
      <w:r>
        <w:t xml:space="preserve">, </w:t>
      </w:r>
      <w:r>
        <w:rPr>
          <w:i/>
          <w:iCs/>
        </w:rPr>
        <w:t>99</w:t>
      </w:r>
      <w:r>
        <w:t>(2), 469–475. https://doi.org/10.4454/jpp.v99i2.3876</w:t>
      </w:r>
    </w:p>
    <w:p w14:paraId="151815D2" w14:textId="2CDA5F33" w:rsidR="00FB74B2" w:rsidRDefault="00FB74B2" w:rsidP="004B17E4">
      <w:pPr>
        <w:spacing w:line="480" w:lineRule="auto"/>
        <w:ind w:left="480" w:hanging="480"/>
      </w:pPr>
      <w:r w:rsidRPr="7F717119">
        <w:t>Rashed</w:t>
      </w:r>
      <w:r w:rsidR="00BE637D">
        <w:t>,</w:t>
      </w:r>
      <w:r w:rsidRPr="7F717119">
        <w:t xml:space="preserve"> A</w:t>
      </w:r>
      <w:r w:rsidR="00BE637D">
        <w:t>.</w:t>
      </w:r>
      <w:r w:rsidRPr="7F717119">
        <w:t>, Feng</w:t>
      </w:r>
      <w:r w:rsidR="00BE637D">
        <w:t>,</w:t>
      </w:r>
      <w:r w:rsidRPr="7F717119">
        <w:t xml:space="preserve"> X</w:t>
      </w:r>
      <w:r w:rsidR="00BE637D">
        <w:t>.</w:t>
      </w:r>
      <w:r w:rsidRPr="7F717119">
        <w:t>, Prager</w:t>
      </w:r>
      <w:r w:rsidR="00BE637D">
        <w:t>,</w:t>
      </w:r>
      <w:r w:rsidRPr="7F717119">
        <w:t xml:space="preserve"> S</w:t>
      </w:r>
      <w:r w:rsidR="00BE637D">
        <w:t xml:space="preserve">. </w:t>
      </w:r>
      <w:r w:rsidRPr="7F717119">
        <w:t>M</w:t>
      </w:r>
      <w:r w:rsidR="00BE637D">
        <w:t>.</w:t>
      </w:r>
      <w:r w:rsidRPr="7F717119">
        <w:t>, Porter</w:t>
      </w:r>
      <w:r w:rsidR="00BE637D">
        <w:t>,</w:t>
      </w:r>
      <w:r w:rsidRPr="7F717119">
        <w:t xml:space="preserve"> L</w:t>
      </w:r>
      <w:r w:rsidR="00BE637D">
        <w:t xml:space="preserve">. </w:t>
      </w:r>
      <w:r w:rsidRPr="7F717119">
        <w:t>D</w:t>
      </w:r>
      <w:r w:rsidR="00BE637D">
        <w:t>.</w:t>
      </w:r>
      <w:r w:rsidRPr="7F717119">
        <w:t xml:space="preserve">, </w:t>
      </w:r>
      <w:proofErr w:type="spellStart"/>
      <w:r w:rsidRPr="7F717119">
        <w:t>Knodel</w:t>
      </w:r>
      <w:proofErr w:type="spellEnd"/>
      <w:r w:rsidR="00BE637D">
        <w:t>,</w:t>
      </w:r>
      <w:r w:rsidRPr="7F717119">
        <w:t xml:space="preserve"> J</w:t>
      </w:r>
      <w:r w:rsidR="00BE637D">
        <w:t>.</w:t>
      </w:r>
      <w:r w:rsidRPr="7F717119">
        <w:t>, Karasev</w:t>
      </w:r>
      <w:r w:rsidR="00BE637D">
        <w:t>,</w:t>
      </w:r>
      <w:r w:rsidRPr="7F717119">
        <w:t xml:space="preserve"> A</w:t>
      </w:r>
      <w:r w:rsidR="00BE637D">
        <w:t>.</w:t>
      </w:r>
      <w:r w:rsidRPr="7F717119">
        <w:t xml:space="preserve">, </w:t>
      </w:r>
      <w:r w:rsidR="00BE637D">
        <w:t xml:space="preserve">&amp; </w:t>
      </w:r>
      <w:proofErr w:type="spellStart"/>
      <w:r w:rsidRPr="7F717119">
        <w:t>Eigenbrode</w:t>
      </w:r>
      <w:proofErr w:type="spellEnd"/>
      <w:r w:rsidR="00BE637D">
        <w:t>,</w:t>
      </w:r>
      <w:r w:rsidRPr="7F717119">
        <w:t xml:space="preserve"> S</w:t>
      </w:r>
      <w:r w:rsidR="00BE637D">
        <w:t xml:space="preserve">. </w:t>
      </w:r>
      <w:r w:rsidRPr="7F717119">
        <w:t xml:space="preserve">D. (2018) Vector-borne viruses of pulse crops, with a particular emphasis on North American cropping systems. </w:t>
      </w:r>
      <w:r w:rsidRPr="7F717119">
        <w:rPr>
          <w:i/>
          <w:iCs/>
        </w:rPr>
        <w:t>Annals of the Entomological Society of America</w:t>
      </w:r>
      <w:r w:rsidRPr="7F717119">
        <w:t xml:space="preserve"> 111, 205–227.</w:t>
      </w:r>
    </w:p>
    <w:p w14:paraId="5809DD53" w14:textId="77777777" w:rsidR="00FB74B2" w:rsidRDefault="00FB74B2" w:rsidP="004B17E4">
      <w:pPr>
        <w:spacing w:line="480" w:lineRule="auto"/>
        <w:ind w:left="480" w:hanging="480"/>
      </w:pPr>
      <w:r w:rsidRPr="7F717119">
        <w:t xml:space="preserve">Rashidi, M., Cruzado, R. K., Hutchinson, P. J. S., Bosque-Pérez, N. A., Marshall, J. M., &amp; Rashed, A. (2020). Grassy weeds and corn as potential sources of barley yellow dwarf virus (BYDV-PAV) spread into winter wheat. </w:t>
      </w:r>
      <w:r w:rsidRPr="7F717119">
        <w:rPr>
          <w:i/>
          <w:iCs/>
        </w:rPr>
        <w:t>Plant Disease</w:t>
      </w:r>
      <w:r w:rsidRPr="7F717119">
        <w:t xml:space="preserve">, </w:t>
      </w:r>
      <w:r w:rsidRPr="7F717119">
        <w:rPr>
          <w:i/>
          <w:iCs/>
        </w:rPr>
        <w:t>105</w:t>
      </w:r>
      <w:r w:rsidRPr="7F717119">
        <w:t>(2), 1–39.</w:t>
      </w:r>
    </w:p>
    <w:p w14:paraId="0D7C904C" w14:textId="6964510C" w:rsidR="00FB74B2" w:rsidRDefault="00FB74B2" w:rsidP="004B17E4">
      <w:pPr>
        <w:spacing w:line="480" w:lineRule="auto"/>
        <w:ind w:left="480" w:hanging="480"/>
        <w:rPr>
          <w:rStyle w:val="Hyperlink"/>
        </w:rPr>
      </w:pPr>
      <w:r w:rsidRPr="7F717119">
        <w:t xml:space="preserve">Reynolds, D. R., Chapman, J. W., &amp; Harrington, R. (2006). The Migration of Insect Vectors of Plant and Animal Viruses. </w:t>
      </w:r>
      <w:r w:rsidRPr="7F717119">
        <w:rPr>
          <w:i/>
          <w:iCs/>
        </w:rPr>
        <w:t>Advances in Virus Research</w:t>
      </w:r>
      <w:r w:rsidRPr="7F717119">
        <w:t xml:space="preserve">, </w:t>
      </w:r>
      <w:r w:rsidRPr="7F717119">
        <w:rPr>
          <w:i/>
          <w:iCs/>
        </w:rPr>
        <w:t>67</w:t>
      </w:r>
      <w:r w:rsidRPr="7F717119">
        <w:t xml:space="preserve">(06), 453–517. </w:t>
      </w:r>
      <w:hyperlink r:id="rId36">
        <w:r w:rsidRPr="7F717119">
          <w:rPr>
            <w:rStyle w:val="Hyperlink"/>
          </w:rPr>
          <w:t>https://doi.org/10.1016/S0065-3527(06)67012-7</w:t>
        </w:r>
      </w:hyperlink>
    </w:p>
    <w:p w14:paraId="488615BF" w14:textId="1D0D435C" w:rsidR="00E2114F" w:rsidRDefault="00E2114F" w:rsidP="00BE637D">
      <w:pPr>
        <w:pStyle w:val="NormalWeb"/>
        <w:spacing w:before="0" w:beforeAutospacing="0" w:after="0" w:afterAutospacing="0" w:line="480" w:lineRule="auto"/>
        <w:ind w:left="475" w:hanging="475"/>
      </w:pPr>
      <w:r>
        <w:lastRenderedPageBreak/>
        <w:t xml:space="preserve">Sint, D., </w:t>
      </w:r>
      <w:proofErr w:type="spellStart"/>
      <w:r>
        <w:t>Sporleder</w:t>
      </w:r>
      <w:proofErr w:type="spellEnd"/>
      <w:r>
        <w:t xml:space="preserve">, M., </w:t>
      </w:r>
      <w:proofErr w:type="spellStart"/>
      <w:r>
        <w:t>Wallinger</w:t>
      </w:r>
      <w:proofErr w:type="spellEnd"/>
      <w:r>
        <w:t xml:space="preserve">, C., </w:t>
      </w:r>
      <w:proofErr w:type="spellStart"/>
      <w:r>
        <w:t>Zegarra</w:t>
      </w:r>
      <w:proofErr w:type="spellEnd"/>
      <w:r>
        <w:t xml:space="preserve">, O., </w:t>
      </w:r>
      <w:proofErr w:type="spellStart"/>
      <w:r>
        <w:t>Oehm</w:t>
      </w:r>
      <w:proofErr w:type="spellEnd"/>
      <w:r>
        <w:t xml:space="preserve">, J., </w:t>
      </w:r>
      <w:proofErr w:type="spellStart"/>
      <w:r>
        <w:t>Dangi</w:t>
      </w:r>
      <w:proofErr w:type="spellEnd"/>
      <w:r>
        <w:t xml:space="preserve">, N., </w:t>
      </w:r>
      <w:proofErr w:type="spellStart"/>
      <w:r>
        <w:t>Giri</w:t>
      </w:r>
      <w:proofErr w:type="spellEnd"/>
      <w:r>
        <w:t xml:space="preserve">, Y. P., </w:t>
      </w:r>
      <w:proofErr w:type="spellStart"/>
      <w:r>
        <w:t>Kroschel</w:t>
      </w:r>
      <w:proofErr w:type="spellEnd"/>
      <w:r>
        <w:t xml:space="preserve">, J., &amp; Traugott, M. (2016). A two-dimensional pooling approach towards efficient detection of parasitoid and pathogen DNA at low infestation rates. </w:t>
      </w:r>
      <w:r>
        <w:rPr>
          <w:i/>
          <w:iCs/>
        </w:rPr>
        <w:t>Methods in Ecology and Evolution</w:t>
      </w:r>
      <w:r>
        <w:t xml:space="preserve">, </w:t>
      </w:r>
      <w:r>
        <w:rPr>
          <w:i/>
          <w:iCs/>
        </w:rPr>
        <w:t>7</w:t>
      </w:r>
      <w:r>
        <w:t>(12), 1548–1557. https://doi.org/10.1111/2041-210X.12621</w:t>
      </w:r>
    </w:p>
    <w:p w14:paraId="7EB87099" w14:textId="77777777" w:rsidR="00FB74B2" w:rsidRDefault="00FB74B2" w:rsidP="004B17E4">
      <w:pPr>
        <w:spacing w:line="480" w:lineRule="auto"/>
        <w:ind w:left="480" w:hanging="480"/>
      </w:pPr>
      <w:r w:rsidRPr="7F717119">
        <w:t xml:space="preserve">Srinivasan, R., Alvarez, J. M., Bosque-Pérez, N. A., </w:t>
      </w:r>
      <w:proofErr w:type="spellStart"/>
      <w:r w:rsidRPr="7F717119">
        <w:t>Eigenbrode</w:t>
      </w:r>
      <w:proofErr w:type="spellEnd"/>
      <w:r w:rsidRPr="7F717119">
        <w:t xml:space="preserve">, S. D., &amp; </w:t>
      </w:r>
      <w:proofErr w:type="spellStart"/>
      <w:r w:rsidRPr="7F717119">
        <w:t>Novy</w:t>
      </w:r>
      <w:proofErr w:type="spellEnd"/>
      <w:r w:rsidRPr="7F717119">
        <w:t xml:space="preserve">, R. G. (2008). Effect of an alternate weed host, hairy nightshade, </w:t>
      </w:r>
      <w:proofErr w:type="spellStart"/>
      <w:r w:rsidRPr="00D963C4">
        <w:rPr>
          <w:i/>
          <w:iCs/>
        </w:rPr>
        <w:t>Sofonum</w:t>
      </w:r>
      <w:proofErr w:type="spellEnd"/>
      <w:r w:rsidRPr="00D963C4">
        <w:rPr>
          <w:i/>
          <w:iCs/>
        </w:rPr>
        <w:t xml:space="preserve"> </w:t>
      </w:r>
      <w:proofErr w:type="spellStart"/>
      <w:r w:rsidRPr="00D963C4">
        <w:rPr>
          <w:i/>
          <w:iCs/>
        </w:rPr>
        <w:t>sarrachoides</w:t>
      </w:r>
      <w:proofErr w:type="spellEnd"/>
      <w:r w:rsidRPr="7F717119">
        <w:t>, on the biology of the two most important potato leafroll virus (</w:t>
      </w:r>
      <w:proofErr w:type="spellStart"/>
      <w:r w:rsidRPr="7F717119">
        <w:t>Luteoviridae</w:t>
      </w:r>
      <w:proofErr w:type="spellEnd"/>
      <w:r w:rsidRPr="7F717119">
        <w:t xml:space="preserve">: </w:t>
      </w:r>
      <w:proofErr w:type="spellStart"/>
      <w:r w:rsidRPr="7F717119">
        <w:t>Polerovirus</w:t>
      </w:r>
      <w:proofErr w:type="spellEnd"/>
      <w:r w:rsidRPr="7F717119">
        <w:t xml:space="preserve">) vectors, </w:t>
      </w:r>
      <w:proofErr w:type="spellStart"/>
      <w:r w:rsidRPr="00D963C4">
        <w:rPr>
          <w:i/>
          <w:iCs/>
        </w:rPr>
        <w:t>Myzus</w:t>
      </w:r>
      <w:proofErr w:type="spellEnd"/>
      <w:r w:rsidRPr="00D963C4">
        <w:rPr>
          <w:i/>
          <w:iCs/>
        </w:rPr>
        <w:t xml:space="preserve"> </w:t>
      </w:r>
      <w:proofErr w:type="spellStart"/>
      <w:r w:rsidRPr="00D963C4">
        <w:rPr>
          <w:i/>
          <w:iCs/>
        </w:rPr>
        <w:t>persicae</w:t>
      </w:r>
      <w:proofErr w:type="spellEnd"/>
      <w:r w:rsidRPr="00D963C4">
        <w:rPr>
          <w:i/>
          <w:iCs/>
        </w:rPr>
        <w:t xml:space="preserve"> </w:t>
      </w:r>
      <w:r w:rsidRPr="7F717119">
        <w:t xml:space="preserve">and </w:t>
      </w:r>
      <w:proofErr w:type="spellStart"/>
      <w:r w:rsidRPr="00D963C4">
        <w:rPr>
          <w:i/>
          <w:iCs/>
        </w:rPr>
        <w:t>Macrosiphum</w:t>
      </w:r>
      <w:proofErr w:type="spellEnd"/>
      <w:r w:rsidRPr="00D963C4">
        <w:rPr>
          <w:i/>
          <w:iCs/>
        </w:rPr>
        <w:t xml:space="preserve"> euphorbiae</w:t>
      </w:r>
      <w:r w:rsidRPr="7F717119">
        <w:t xml:space="preserve"> (</w:t>
      </w:r>
      <w:proofErr w:type="spellStart"/>
      <w:r w:rsidRPr="7F717119">
        <w:t>Aphididae</w:t>
      </w:r>
      <w:proofErr w:type="spellEnd"/>
      <w:r w:rsidRPr="7F717119">
        <w:t xml:space="preserve">: </w:t>
      </w:r>
      <w:proofErr w:type="spellStart"/>
      <w:r w:rsidRPr="7F717119">
        <w:t>Homoptera</w:t>
      </w:r>
      <w:proofErr w:type="spellEnd"/>
      <w:r w:rsidRPr="7F717119">
        <w:t xml:space="preserve">). </w:t>
      </w:r>
      <w:r w:rsidRPr="7F717119">
        <w:rPr>
          <w:i/>
          <w:iCs/>
        </w:rPr>
        <w:t>Environmental Entomology</w:t>
      </w:r>
      <w:r w:rsidRPr="7F717119">
        <w:t xml:space="preserve">, </w:t>
      </w:r>
      <w:r w:rsidRPr="7F717119">
        <w:rPr>
          <w:i/>
          <w:iCs/>
        </w:rPr>
        <w:t>37</w:t>
      </w:r>
      <w:r w:rsidRPr="7F717119">
        <w:t xml:space="preserve">(2), 592–600. </w:t>
      </w:r>
      <w:hyperlink r:id="rId37">
        <w:r w:rsidRPr="7F717119">
          <w:rPr>
            <w:rStyle w:val="Hyperlink"/>
          </w:rPr>
          <w:t>https://doi.org/10.1603/0046-225X(2008)37[592:EOAAWH]2.0.CO;2</w:t>
        </w:r>
      </w:hyperlink>
    </w:p>
    <w:p w14:paraId="04C4983E" w14:textId="5904C0B1" w:rsidR="00FB74B2" w:rsidRDefault="00FB74B2" w:rsidP="004B17E4">
      <w:pPr>
        <w:spacing w:line="480" w:lineRule="auto"/>
        <w:ind w:left="480" w:hanging="480"/>
      </w:pPr>
      <w:r w:rsidRPr="7F717119">
        <w:t>Strange</w:t>
      </w:r>
      <w:r w:rsidR="00BE637D">
        <w:t>,</w:t>
      </w:r>
      <w:r w:rsidRPr="7F717119">
        <w:t xml:space="preserve"> R</w:t>
      </w:r>
      <w:r w:rsidR="00BE637D">
        <w:t xml:space="preserve">. </w:t>
      </w:r>
      <w:r w:rsidRPr="7F717119">
        <w:t>N</w:t>
      </w:r>
      <w:r w:rsidR="00BE637D">
        <w:t xml:space="preserve">. &amp; </w:t>
      </w:r>
      <w:r w:rsidRPr="7F717119">
        <w:t>Scott</w:t>
      </w:r>
      <w:r w:rsidR="00BE637D">
        <w:t>,</w:t>
      </w:r>
      <w:r w:rsidRPr="7F717119">
        <w:t xml:space="preserve"> P</w:t>
      </w:r>
      <w:r w:rsidR="00BE637D">
        <w:t xml:space="preserve">. </w:t>
      </w:r>
      <w:r w:rsidRPr="7F717119">
        <w:t>R</w:t>
      </w:r>
      <w:r w:rsidR="00BE637D">
        <w:t>.</w:t>
      </w:r>
      <w:r w:rsidRPr="7F717119">
        <w:t xml:space="preserve"> (2005) Plant disease: A threat to global food security. </w:t>
      </w:r>
      <w:r w:rsidRPr="7F717119">
        <w:rPr>
          <w:i/>
          <w:iCs/>
        </w:rPr>
        <w:t>Annual Review of Phytopathology</w:t>
      </w:r>
      <w:r w:rsidRPr="7F717119">
        <w:t xml:space="preserve"> 43, 83–116.</w:t>
      </w:r>
    </w:p>
    <w:p w14:paraId="05114357" w14:textId="1F85843F" w:rsidR="00FB74B2" w:rsidRDefault="00FB74B2" w:rsidP="004B17E4">
      <w:pPr>
        <w:spacing w:line="480" w:lineRule="auto"/>
        <w:ind w:left="480" w:hanging="480"/>
      </w:pPr>
      <w:r w:rsidRPr="7F717119">
        <w:t xml:space="preserve">Strickland, D., Carroll, J., &amp; Cox, K. (2020). </w:t>
      </w:r>
      <w:r w:rsidRPr="7F717119">
        <w:rPr>
          <w:i/>
          <w:iCs/>
        </w:rPr>
        <w:t>Cedar Apple Rust</w:t>
      </w:r>
      <w:r w:rsidRPr="7F717119">
        <w:t>.</w:t>
      </w:r>
    </w:p>
    <w:p w14:paraId="602F276C" w14:textId="7CC5E749" w:rsidR="00032315" w:rsidRDefault="00032315" w:rsidP="00BE637D">
      <w:pPr>
        <w:pStyle w:val="NormalWeb"/>
        <w:spacing w:before="0" w:beforeAutospacing="0" w:after="0" w:afterAutospacing="0" w:line="480" w:lineRule="auto"/>
        <w:ind w:left="475" w:hanging="475"/>
      </w:pPr>
      <w:r>
        <w:t xml:space="preserve">Takahashi, H., Fukuhara, T., Kitazawa, H., &amp; </w:t>
      </w:r>
      <w:proofErr w:type="spellStart"/>
      <w:r>
        <w:t>Kormelink</w:t>
      </w:r>
      <w:proofErr w:type="spellEnd"/>
      <w:r>
        <w:t xml:space="preserve">, R. (2019). Virus Latency and the Impact on Plants. </w:t>
      </w:r>
      <w:r>
        <w:rPr>
          <w:i/>
          <w:iCs/>
        </w:rPr>
        <w:t>Frontiers in Microbiology</w:t>
      </w:r>
      <w:r>
        <w:t xml:space="preserve">, </w:t>
      </w:r>
      <w:r>
        <w:rPr>
          <w:i/>
          <w:iCs/>
        </w:rPr>
        <w:t>10</w:t>
      </w:r>
      <w:r>
        <w:t>(December). https://doi.org/10.3389/fmicb.2019.02764</w:t>
      </w:r>
    </w:p>
    <w:p w14:paraId="025118A8" w14:textId="77777777" w:rsidR="00FB74B2" w:rsidRDefault="00FB74B2" w:rsidP="004B17E4">
      <w:pPr>
        <w:spacing w:line="480" w:lineRule="auto"/>
        <w:ind w:left="480" w:hanging="480"/>
      </w:pPr>
      <w:r w:rsidRPr="7F717119">
        <w:t xml:space="preserve">Teasdale, J. R., Devine, T. E., </w:t>
      </w:r>
      <w:proofErr w:type="spellStart"/>
      <w:r w:rsidRPr="7F717119">
        <w:t>Mosjidis</w:t>
      </w:r>
      <w:proofErr w:type="spellEnd"/>
      <w:r w:rsidRPr="7F717119">
        <w:t xml:space="preserve">, J. A., </w:t>
      </w:r>
      <w:proofErr w:type="spellStart"/>
      <w:r w:rsidRPr="7F717119">
        <w:t>Bellinder</w:t>
      </w:r>
      <w:proofErr w:type="spellEnd"/>
      <w:r w:rsidRPr="7F717119">
        <w:t xml:space="preserve">, R. R., &amp; </w:t>
      </w:r>
      <w:proofErr w:type="spellStart"/>
      <w:r w:rsidRPr="7F717119">
        <w:t>Beste</w:t>
      </w:r>
      <w:proofErr w:type="spellEnd"/>
      <w:r w:rsidRPr="7F717119">
        <w:t xml:space="preserve">, C. E. (2004). Growth and development of hairy vetch cultivars in the northeastern United States as influenced by planting and harvesting date. </w:t>
      </w:r>
      <w:r w:rsidRPr="7F717119">
        <w:rPr>
          <w:i/>
          <w:iCs/>
        </w:rPr>
        <w:t>Agronomy Journal</w:t>
      </w:r>
      <w:r w:rsidRPr="7F717119">
        <w:t xml:space="preserve">, </w:t>
      </w:r>
      <w:r w:rsidRPr="7F717119">
        <w:rPr>
          <w:i/>
          <w:iCs/>
        </w:rPr>
        <w:t>96</w:t>
      </w:r>
      <w:r w:rsidRPr="7F717119">
        <w:t xml:space="preserve">(5), 1266–1271. </w:t>
      </w:r>
      <w:hyperlink r:id="rId38">
        <w:r w:rsidRPr="7F717119">
          <w:rPr>
            <w:rStyle w:val="Hyperlink"/>
          </w:rPr>
          <w:t>https://doi.org/10.2134/agronj2004.1266</w:t>
        </w:r>
      </w:hyperlink>
    </w:p>
    <w:p w14:paraId="7C2B9369" w14:textId="5D5C4458" w:rsidR="00FB74B2" w:rsidRDefault="00FB74B2" w:rsidP="004B17E4">
      <w:pPr>
        <w:spacing w:line="480" w:lineRule="auto"/>
        <w:ind w:left="480" w:hanging="480"/>
      </w:pPr>
      <w:r w:rsidRPr="7F717119">
        <w:t xml:space="preserve">Wenninger, E. J., </w:t>
      </w:r>
      <w:proofErr w:type="spellStart"/>
      <w:r w:rsidRPr="7F717119">
        <w:t>Dahan</w:t>
      </w:r>
      <w:proofErr w:type="spellEnd"/>
      <w:r w:rsidRPr="7F717119">
        <w:t>, J., Thornton, M., &amp; Karasev, A. V. (2019). Associations of the potato psyllid and “</w:t>
      </w:r>
      <w:proofErr w:type="spellStart"/>
      <w:r w:rsidR="00D963C4" w:rsidRPr="00D963C4">
        <w:rPr>
          <w:i/>
          <w:iCs/>
        </w:rPr>
        <w:t>C</w:t>
      </w:r>
      <w:r w:rsidRPr="00D963C4">
        <w:rPr>
          <w:i/>
          <w:iCs/>
        </w:rPr>
        <w:t>andidatus</w:t>
      </w:r>
      <w:proofErr w:type="spellEnd"/>
      <w:r w:rsidRPr="7F717119">
        <w:t xml:space="preserve"> </w:t>
      </w:r>
      <w:proofErr w:type="spellStart"/>
      <w:r w:rsidR="00D963C4">
        <w:t>L</w:t>
      </w:r>
      <w:r w:rsidRPr="7F717119">
        <w:t>iberibacter</w:t>
      </w:r>
      <w:proofErr w:type="spellEnd"/>
      <w:r w:rsidRPr="7F717119">
        <w:t xml:space="preserve"> solanacearum” in Idaho with the </w:t>
      </w:r>
      <w:proofErr w:type="spellStart"/>
      <w:r w:rsidRPr="7F717119">
        <w:t>noncrop</w:t>
      </w:r>
      <w:proofErr w:type="spellEnd"/>
      <w:r w:rsidRPr="7F717119">
        <w:t xml:space="preserve"> host plants </w:t>
      </w:r>
      <w:r w:rsidRPr="7F717119">
        <w:lastRenderedPageBreak/>
        <w:t xml:space="preserve">bittersweet nightshade and field bindweed. </w:t>
      </w:r>
      <w:r w:rsidRPr="7F717119">
        <w:rPr>
          <w:i/>
          <w:iCs/>
        </w:rPr>
        <w:t>Environmental Entomology</w:t>
      </w:r>
      <w:r w:rsidRPr="7F717119">
        <w:t xml:space="preserve">, </w:t>
      </w:r>
      <w:r w:rsidRPr="7F717119">
        <w:rPr>
          <w:i/>
          <w:iCs/>
        </w:rPr>
        <w:t>48</w:t>
      </w:r>
      <w:r w:rsidRPr="7F717119">
        <w:t xml:space="preserve">(3), 747–754. </w:t>
      </w:r>
      <w:hyperlink r:id="rId39">
        <w:r w:rsidRPr="7F717119">
          <w:rPr>
            <w:rStyle w:val="Hyperlink"/>
          </w:rPr>
          <w:t>https://doi.org/10.1093/ee/nvz033</w:t>
        </w:r>
      </w:hyperlink>
    </w:p>
    <w:p w14:paraId="2EC30DB2" w14:textId="77777777" w:rsidR="00FB74B2" w:rsidRDefault="00FB74B2" w:rsidP="004B17E4">
      <w:pPr>
        <w:spacing w:line="480" w:lineRule="auto"/>
        <w:ind w:left="480" w:hanging="480"/>
      </w:pPr>
      <w:r w:rsidRPr="7F717119">
        <w:t xml:space="preserve">Wilson, L. J. (1995). Habitats of </w:t>
      </w:r>
      <w:proofErr w:type="spellStart"/>
      <w:r w:rsidRPr="7F717119">
        <w:t>twospotted</w:t>
      </w:r>
      <w:proofErr w:type="spellEnd"/>
      <w:r w:rsidRPr="7F717119">
        <w:t xml:space="preserve"> spider mites (Acari: Tetranychidae) during winter and spring in a cotton-producing region of Australia. </w:t>
      </w:r>
      <w:r w:rsidRPr="7F717119">
        <w:rPr>
          <w:i/>
          <w:iCs/>
        </w:rPr>
        <w:t>Environmental Entomology</w:t>
      </w:r>
      <w:r w:rsidRPr="7F717119">
        <w:t xml:space="preserve">, </w:t>
      </w:r>
      <w:r w:rsidRPr="7F717119">
        <w:rPr>
          <w:i/>
          <w:iCs/>
        </w:rPr>
        <w:t>24</w:t>
      </w:r>
      <w:r w:rsidRPr="7F717119">
        <w:t xml:space="preserve">(2), 332–340. </w:t>
      </w:r>
      <w:hyperlink r:id="rId40">
        <w:r w:rsidRPr="7F717119">
          <w:rPr>
            <w:rStyle w:val="Hyperlink"/>
          </w:rPr>
          <w:t>https://doi.org/10.1093/ee/24.2.332</w:t>
        </w:r>
      </w:hyperlink>
      <w:r w:rsidRPr="7F717119">
        <w:t xml:space="preserve"> </w:t>
      </w:r>
    </w:p>
    <w:p w14:paraId="0BF13B76" w14:textId="77777777" w:rsidR="00FB74B2" w:rsidRDefault="00FB74B2" w:rsidP="004B17E4">
      <w:pPr>
        <w:spacing w:line="480" w:lineRule="auto"/>
        <w:ind w:left="480" w:hanging="480"/>
      </w:pPr>
      <w:r w:rsidRPr="7F717119">
        <w:t xml:space="preserve">Wu, N., Zhang, L., Ren, Y., &amp; Wang, X. (2020). Rice black-streaked dwarf virus: From multiparty interactions among plant–virus–vector to intermittent epidemics. </w:t>
      </w:r>
      <w:r w:rsidRPr="7F717119">
        <w:rPr>
          <w:i/>
          <w:iCs/>
        </w:rPr>
        <w:t>Molecular Plant Pathology</w:t>
      </w:r>
      <w:r w:rsidRPr="7F717119">
        <w:t xml:space="preserve">, </w:t>
      </w:r>
      <w:r w:rsidRPr="7F717119">
        <w:rPr>
          <w:i/>
          <w:iCs/>
        </w:rPr>
        <w:t>21</w:t>
      </w:r>
      <w:r w:rsidRPr="7F717119">
        <w:t xml:space="preserve">(8), 1007–1019. </w:t>
      </w:r>
      <w:hyperlink r:id="rId41">
        <w:r w:rsidRPr="7F717119">
          <w:rPr>
            <w:rStyle w:val="Hyperlink"/>
          </w:rPr>
          <w:t>https://doi.org/10.1111/mpp.12946</w:t>
        </w:r>
      </w:hyperlink>
    </w:p>
    <w:p w14:paraId="4082D085" w14:textId="77777777" w:rsidR="00FB74B2" w:rsidRDefault="00FB74B2" w:rsidP="004B17E4">
      <w:pPr>
        <w:spacing w:line="480" w:lineRule="auto"/>
        <w:ind w:left="480" w:hanging="480"/>
      </w:pPr>
      <w:proofErr w:type="spellStart"/>
      <w:r w:rsidRPr="7F717119">
        <w:t>Zalucki</w:t>
      </w:r>
      <w:proofErr w:type="spellEnd"/>
      <w:r w:rsidRPr="7F717119">
        <w:t xml:space="preserve">, M. P., &amp; Furlong, M. J. (2005). Forecasting </w:t>
      </w:r>
      <w:proofErr w:type="spellStart"/>
      <w:r w:rsidRPr="00D963C4">
        <w:rPr>
          <w:i/>
          <w:iCs/>
        </w:rPr>
        <w:t>Helicoverpa</w:t>
      </w:r>
      <w:proofErr w:type="spellEnd"/>
      <w:r w:rsidRPr="7F717119">
        <w:t xml:space="preserve"> populations in Australia: A comparison of </w:t>
      </w:r>
      <w:proofErr w:type="gramStart"/>
      <w:r w:rsidRPr="7F717119">
        <w:t>regression based</w:t>
      </w:r>
      <w:proofErr w:type="gramEnd"/>
      <w:r w:rsidRPr="7F717119">
        <w:t xml:space="preserve"> models and a bioclimatic based modelling approach. </w:t>
      </w:r>
      <w:r w:rsidRPr="7F717119">
        <w:rPr>
          <w:i/>
          <w:iCs/>
        </w:rPr>
        <w:t>Insect Science</w:t>
      </w:r>
      <w:r w:rsidRPr="7F717119">
        <w:t xml:space="preserve">, </w:t>
      </w:r>
      <w:r w:rsidRPr="7F717119">
        <w:rPr>
          <w:i/>
          <w:iCs/>
        </w:rPr>
        <w:t>12</w:t>
      </w:r>
      <w:r w:rsidRPr="7F717119">
        <w:t xml:space="preserve">(1), 45–56. </w:t>
      </w:r>
      <w:hyperlink r:id="rId42">
        <w:r w:rsidRPr="7F717119">
          <w:rPr>
            <w:rStyle w:val="Hyperlink"/>
          </w:rPr>
          <w:t>https://doi.org/10.1111/j.1672-9609.2005.00007.x</w:t>
        </w:r>
      </w:hyperlink>
    </w:p>
    <w:p w14:paraId="7586500F" w14:textId="77777777" w:rsidR="00FB74B2" w:rsidRDefault="00FB74B2" w:rsidP="004B17E4">
      <w:pPr>
        <w:spacing w:line="480" w:lineRule="auto"/>
        <w:ind w:left="480" w:hanging="480"/>
      </w:pPr>
    </w:p>
    <w:p w14:paraId="3CBA562C" w14:textId="77777777" w:rsidR="00FB74B2" w:rsidRDefault="00FB74B2" w:rsidP="004B17E4">
      <w:pPr>
        <w:spacing w:line="480" w:lineRule="auto"/>
        <w:rPr>
          <w:rFonts w:ascii="Calibri" w:eastAsia="Calibri" w:hAnsi="Calibri" w:cs="Calibri"/>
          <w:highlight w:val="yellow"/>
        </w:rPr>
      </w:pPr>
    </w:p>
    <w:p w14:paraId="4181462D" w14:textId="77777777" w:rsidR="00E45984" w:rsidRDefault="00E45984" w:rsidP="004B17E4">
      <w:pPr>
        <w:spacing w:line="480" w:lineRule="auto"/>
        <w:rPr>
          <w:b/>
          <w:bCs/>
        </w:rPr>
      </w:pPr>
      <w:r>
        <w:rPr>
          <w:b/>
          <w:bCs/>
        </w:rPr>
        <w:br w:type="page"/>
      </w:r>
    </w:p>
    <w:p w14:paraId="2357EF79" w14:textId="1309421F" w:rsidR="00E45984" w:rsidRDefault="00275372" w:rsidP="004B17E4">
      <w:pPr>
        <w:spacing w:line="480" w:lineRule="auto"/>
        <w:rPr>
          <w:b/>
          <w:bCs/>
        </w:rPr>
      </w:pPr>
      <w:r>
        <w:rPr>
          <w:b/>
          <w:bCs/>
        </w:rPr>
        <w:lastRenderedPageBreak/>
        <w:t>Figure Legends</w:t>
      </w:r>
    </w:p>
    <w:p w14:paraId="04672D6E" w14:textId="65A5297B" w:rsidR="00E45984" w:rsidRDefault="003F3D56" w:rsidP="004B17E4">
      <w:pPr>
        <w:spacing w:line="480" w:lineRule="auto"/>
      </w:pPr>
      <w:r>
        <w:t>Fig. 1.</w:t>
      </w:r>
      <w:r w:rsidR="00576301">
        <w:t xml:space="preserve"> Sampling locations for crop and non-crop host transects.</w:t>
      </w:r>
      <w:r w:rsidR="008910CA">
        <w:t xml:space="preserve"> All cultivated dry pea fields were spring-planted fields in rotation with cereals. Non-agricultural sites included open lands to public or lands with permission to sample for pest insects</w:t>
      </w:r>
      <w:r w:rsidR="00563A4B">
        <w:t>.</w:t>
      </w:r>
      <w:r w:rsidR="00C137F2">
        <w:t xml:space="preserve"> Color indicates presence of PEMV at a given transect, with </w:t>
      </w:r>
      <w:r w:rsidR="0045526C">
        <w:t>red indicat</w:t>
      </w:r>
      <w:r w:rsidR="008D7BE3">
        <w:t xml:space="preserve">ing where plants were collected that were PEMV+. </w:t>
      </w:r>
      <w:r w:rsidR="000D6B8F">
        <w:t xml:space="preserve">Transects at </w:t>
      </w:r>
      <w:proofErr w:type="spellStart"/>
      <w:r w:rsidR="000D6B8F">
        <w:t>Wawawai</w:t>
      </w:r>
      <w:proofErr w:type="spellEnd"/>
      <w:r w:rsidR="000D6B8F">
        <w:t xml:space="preserve"> Canyon (westernmost non-agricultural site) yielded mixed population of </w:t>
      </w:r>
      <w:r w:rsidR="008D7BE3">
        <w:t>infected</w:t>
      </w:r>
      <w:r w:rsidR="000D6B8F">
        <w:t xml:space="preserve"> and non-infected </w:t>
      </w:r>
      <w:r w:rsidR="008D7BE3">
        <w:t>plant hosts.</w:t>
      </w:r>
    </w:p>
    <w:p w14:paraId="405A63CC" w14:textId="6A785179" w:rsidR="00563A4B" w:rsidRDefault="00CE660E" w:rsidP="004B17E4">
      <w:pPr>
        <w:spacing w:line="480" w:lineRule="auto"/>
      </w:pPr>
      <w:r>
        <w:rPr>
          <w:noProof/>
        </w:rPr>
        <w:drawing>
          <wp:inline distT="0" distB="0" distL="0" distR="0" wp14:anchorId="6548B95A" wp14:editId="1A38A586">
            <wp:extent cx="5814060" cy="426218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5000" r="16794"/>
                    <a:stretch/>
                  </pic:blipFill>
                  <pic:spPr bwMode="auto">
                    <a:xfrm>
                      <a:off x="0" y="0"/>
                      <a:ext cx="5824356" cy="4269735"/>
                    </a:xfrm>
                    <a:prstGeom prst="rect">
                      <a:avLst/>
                    </a:prstGeom>
                    <a:noFill/>
                    <a:ln>
                      <a:noFill/>
                    </a:ln>
                    <a:extLst>
                      <a:ext uri="{53640926-AAD7-44D8-BBD7-CCE9431645EC}">
                        <a14:shadowObscured xmlns:a14="http://schemas.microsoft.com/office/drawing/2010/main"/>
                      </a:ext>
                    </a:extLst>
                  </pic:spPr>
                </pic:pic>
              </a:graphicData>
            </a:graphic>
          </wp:inline>
        </w:drawing>
      </w:r>
    </w:p>
    <w:p w14:paraId="368C44EC" w14:textId="77777777" w:rsidR="009276F9" w:rsidRDefault="009276F9" w:rsidP="004B17E4">
      <w:pPr>
        <w:spacing w:line="480" w:lineRule="auto"/>
      </w:pPr>
      <w:r>
        <w:br w:type="page"/>
      </w:r>
    </w:p>
    <w:p w14:paraId="024E1411" w14:textId="39DB8BBB" w:rsidR="00563A4B" w:rsidRDefault="00E45984" w:rsidP="004B17E4">
      <w:pPr>
        <w:spacing w:line="480" w:lineRule="auto"/>
      </w:pPr>
      <w:r>
        <w:lastRenderedPageBreak/>
        <w:t>Fig. 2.</w:t>
      </w:r>
    </w:p>
    <w:p w14:paraId="49876D8B" w14:textId="056EAF77" w:rsidR="00E45984" w:rsidRDefault="00563A4B" w:rsidP="004B17E4">
      <w:pPr>
        <w:spacing w:line="480" w:lineRule="auto"/>
        <w:rPr>
          <w:b/>
          <w:bCs/>
        </w:rPr>
      </w:pPr>
      <w:r>
        <w:rPr>
          <w:noProof/>
        </w:rPr>
        <w:drawing>
          <wp:inline distT="0" distB="0" distL="0" distR="0" wp14:anchorId="417BF7E6" wp14:editId="6499A933">
            <wp:extent cx="4762502" cy="396875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a:blip r:embed="rId44">
                      <a:extLst>
                        <a:ext uri="{96DAC541-7B7A-43D3-8B79-37D633B846F1}">
                          <asvg:svgBlip xmlns:asvg="http://schemas.microsoft.com/office/drawing/2016/SVG/main" r:embed="rId45"/>
                        </a:ext>
                      </a:extLst>
                    </a:blip>
                    <a:stretch>
                      <a:fillRect/>
                    </a:stretch>
                  </pic:blipFill>
                  <pic:spPr>
                    <a:xfrm>
                      <a:off x="0" y="0"/>
                      <a:ext cx="4762502" cy="3968750"/>
                    </a:xfrm>
                    <a:prstGeom prst="rect">
                      <a:avLst/>
                    </a:prstGeom>
                  </pic:spPr>
                </pic:pic>
              </a:graphicData>
            </a:graphic>
          </wp:inline>
        </w:drawing>
      </w:r>
    </w:p>
    <w:p w14:paraId="298EF88A" w14:textId="77777777" w:rsidR="00563A4B" w:rsidRDefault="00563A4B" w:rsidP="004B17E4">
      <w:pPr>
        <w:spacing w:line="480" w:lineRule="auto"/>
      </w:pPr>
    </w:p>
    <w:p w14:paraId="265B69C9" w14:textId="77777777" w:rsidR="00563A4B" w:rsidRDefault="00563A4B" w:rsidP="004B17E4">
      <w:pPr>
        <w:spacing w:line="480" w:lineRule="auto"/>
      </w:pPr>
      <w:r>
        <w:br w:type="page"/>
      </w:r>
    </w:p>
    <w:p w14:paraId="055643B2" w14:textId="708FCC72" w:rsidR="00EA5EBB" w:rsidRDefault="00E45984" w:rsidP="004B17E4">
      <w:pPr>
        <w:spacing w:line="480" w:lineRule="auto"/>
      </w:pPr>
      <w:r>
        <w:lastRenderedPageBreak/>
        <w:t>Fig 3.</w:t>
      </w:r>
      <w:r w:rsidR="00DF36F0">
        <w:t xml:space="preserve"> Cumulative plant coverage for non-crop legumes found among all surveys.</w:t>
      </w:r>
      <w:r w:rsidR="00776F03">
        <w:t xml:space="preserve"> </w:t>
      </w:r>
      <w:r w:rsidR="00776F03">
        <w:rPr>
          <w:i/>
          <w:iCs/>
        </w:rPr>
        <w:t xml:space="preserve">Vicia </w:t>
      </w:r>
      <w:proofErr w:type="spellStart"/>
      <w:r w:rsidR="00776F03">
        <w:rPr>
          <w:i/>
          <w:iCs/>
        </w:rPr>
        <w:t>villosa</w:t>
      </w:r>
      <w:proofErr w:type="spellEnd"/>
      <w:r w:rsidR="00776F03">
        <w:rPr>
          <w:i/>
          <w:iCs/>
        </w:rPr>
        <w:t xml:space="preserve"> </w:t>
      </w:r>
      <w:r w:rsidR="00776F03">
        <w:t>was the most common non-crop legume.</w:t>
      </w:r>
    </w:p>
    <w:p w14:paraId="6E25BC18" w14:textId="77777777" w:rsidR="00EA5EBB" w:rsidRDefault="00EA5EBB" w:rsidP="004B17E4">
      <w:pPr>
        <w:spacing w:line="480" w:lineRule="auto"/>
        <w:ind w:firstLine="720"/>
      </w:pPr>
    </w:p>
    <w:p w14:paraId="467AF35A" w14:textId="441180E9" w:rsidR="00776F03" w:rsidRDefault="00DF36F0" w:rsidP="004B17E4">
      <w:pPr>
        <w:spacing w:line="480" w:lineRule="auto"/>
      </w:pPr>
      <w:r>
        <w:rPr>
          <w:noProof/>
        </w:rPr>
        <w:drawing>
          <wp:inline distT="0" distB="0" distL="0" distR="0" wp14:anchorId="4AA7B6BB" wp14:editId="345498DF">
            <wp:extent cx="5020056" cy="4183380"/>
            <wp:effectExtent l="0" t="0" r="9525" b="762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6"/>
                    <pic:cNvPicPr/>
                  </pic:nvPicPr>
                  <pic:blipFill>
                    <a:blip r:embed="rId46">
                      <a:extLst>
                        <a:ext uri="{96DAC541-7B7A-43D3-8B79-37D633B846F1}">
                          <asvg:svgBlip xmlns:asvg="http://schemas.microsoft.com/office/drawing/2016/SVG/main" r:embed="rId47"/>
                        </a:ext>
                      </a:extLst>
                    </a:blip>
                    <a:stretch>
                      <a:fillRect/>
                    </a:stretch>
                  </pic:blipFill>
                  <pic:spPr>
                    <a:xfrm>
                      <a:off x="0" y="0"/>
                      <a:ext cx="5020056" cy="4183380"/>
                    </a:xfrm>
                    <a:prstGeom prst="rect">
                      <a:avLst/>
                    </a:prstGeom>
                  </pic:spPr>
                </pic:pic>
              </a:graphicData>
            </a:graphic>
          </wp:inline>
        </w:drawing>
      </w:r>
    </w:p>
    <w:p w14:paraId="6E8B4156" w14:textId="77777777" w:rsidR="00776F03" w:rsidRDefault="00776F03" w:rsidP="004B17E4">
      <w:pPr>
        <w:spacing w:line="480" w:lineRule="auto"/>
      </w:pPr>
      <w:r>
        <w:br w:type="page"/>
      </w:r>
    </w:p>
    <w:p w14:paraId="267A7CC6" w14:textId="3947072B" w:rsidR="00100E59" w:rsidRDefault="00776F03" w:rsidP="004B17E4">
      <w:pPr>
        <w:spacing w:line="480" w:lineRule="auto"/>
      </w:pPr>
      <w:r>
        <w:lastRenderedPageBreak/>
        <w:t xml:space="preserve">Fig 4. </w:t>
      </w:r>
      <w:r w:rsidR="00CD0A2C">
        <w:t xml:space="preserve">Probability predictions from GLMM (binomial fit) for Pea aphid presence or absence in transects. </w:t>
      </w:r>
      <w:r w:rsidR="00ED17E5">
        <w:t xml:space="preserve">Aphids were more likely to be present in plant communities containing increasing coverage of </w:t>
      </w:r>
      <w:r w:rsidR="00A943F5">
        <w:t>H</w:t>
      </w:r>
      <w:r w:rsidR="00ED17E5">
        <w:t>airy vetch.</w:t>
      </w:r>
    </w:p>
    <w:p w14:paraId="50F67817" w14:textId="77777777" w:rsidR="00ED17E5" w:rsidRDefault="00ED17E5" w:rsidP="004B17E4">
      <w:pPr>
        <w:spacing w:line="480" w:lineRule="auto"/>
      </w:pPr>
    </w:p>
    <w:p w14:paraId="2094DE90" w14:textId="335B4EE5" w:rsidR="00682F9B" w:rsidRDefault="00CD0A2C" w:rsidP="004B17E4">
      <w:pPr>
        <w:spacing w:line="480" w:lineRule="auto"/>
      </w:pPr>
      <w:r>
        <w:rPr>
          <w:noProof/>
        </w:rPr>
        <w:drawing>
          <wp:inline distT="0" distB="0" distL="0" distR="0" wp14:anchorId="0A5D6D9F" wp14:editId="3EE6335E">
            <wp:extent cx="5486400" cy="457200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8">
                      <a:extLst>
                        <a:ext uri="{96DAC541-7B7A-43D3-8B79-37D633B846F1}">
                          <asvg:svgBlip xmlns:asvg="http://schemas.microsoft.com/office/drawing/2016/SVG/main" r:embed="rId49"/>
                        </a:ext>
                      </a:extLst>
                    </a:blip>
                    <a:stretch>
                      <a:fillRect/>
                    </a:stretch>
                  </pic:blipFill>
                  <pic:spPr>
                    <a:xfrm>
                      <a:off x="0" y="0"/>
                      <a:ext cx="5486400" cy="4572000"/>
                    </a:xfrm>
                    <a:prstGeom prst="rect">
                      <a:avLst/>
                    </a:prstGeom>
                  </pic:spPr>
                </pic:pic>
              </a:graphicData>
            </a:graphic>
          </wp:inline>
        </w:drawing>
      </w:r>
    </w:p>
    <w:p w14:paraId="50EE7DF5" w14:textId="77777777" w:rsidR="00682F9B" w:rsidRDefault="00682F9B" w:rsidP="004B17E4">
      <w:pPr>
        <w:spacing w:line="480" w:lineRule="auto"/>
      </w:pPr>
      <w:r>
        <w:br w:type="page"/>
      </w:r>
    </w:p>
    <w:p w14:paraId="26AB07AD" w14:textId="5FF5B88F" w:rsidR="00763ACC" w:rsidRPr="00763ACC" w:rsidRDefault="00763ACC" w:rsidP="00763ACC">
      <w:pPr>
        <w:rPr>
          <w:ins w:id="182" w:author="Liesl Oeller" w:date="2021-12-16T08:58:00Z"/>
        </w:rPr>
      </w:pPr>
      <w:ins w:id="183" w:author="Liesl Oeller" w:date="2021-12-16T08:58:00Z">
        <w:r w:rsidRPr="00763ACC">
          <w:lastRenderedPageBreak/>
          <w:t>Fig S4. Detection assay for PEMV (electrophoresis gels based on amplification product of PEMV-coat protein). All visible bands were scored as ‘virus presence’ in recipient columns of plants, while no sign of a band was scored as ‘virus absence’. DNA ladder, positive control and negative control shown on far right of each gel image.</w:t>
        </w:r>
      </w:ins>
      <w:ins w:id="184" w:author="Liesl Oeller" w:date="2021-12-16T09:00:00Z">
        <w:r>
          <w:t xml:space="preserve"> </w:t>
        </w:r>
      </w:ins>
      <w:commentRangeStart w:id="185"/>
      <w:ins w:id="186" w:author="Liesl Oeller" w:date="2021-12-16T08:59:00Z">
        <w:r>
          <w:t>In this case, s</w:t>
        </w:r>
      </w:ins>
      <w:ins w:id="187" w:author="Liesl Oeller" w:date="2021-12-16T09:00:00Z">
        <w:r>
          <w:t>amples from sites in lanes 1-</w:t>
        </w:r>
        <w:r w:rsidR="00F66758">
          <w:t>6 and 10-15 were negative for PEMV.</w:t>
        </w:r>
      </w:ins>
      <w:commentRangeEnd w:id="185"/>
      <w:ins w:id="188" w:author="Liesl Oeller" w:date="2021-12-16T09:01:00Z">
        <w:r w:rsidR="00F66758">
          <w:rPr>
            <w:rStyle w:val="CommentReference"/>
            <w:rFonts w:asciiTheme="minorHAnsi" w:eastAsiaTheme="minorHAnsi" w:hAnsiTheme="minorHAnsi" w:cstheme="minorBidi"/>
          </w:rPr>
          <w:commentReference w:id="185"/>
        </w:r>
      </w:ins>
    </w:p>
    <w:p w14:paraId="0EE9F87A" w14:textId="77777777" w:rsidR="00763ACC" w:rsidRDefault="00763ACC">
      <w:pPr>
        <w:rPr>
          <w:ins w:id="189" w:author="Liesl Oeller" w:date="2021-12-16T08:58:00Z"/>
        </w:rPr>
      </w:pPr>
    </w:p>
    <w:p w14:paraId="3638C20A" w14:textId="074576C4" w:rsidR="00763ACC" w:rsidRDefault="00763ACC">
      <w:pPr>
        <w:rPr>
          <w:ins w:id="190" w:author="Liesl Oeller" w:date="2021-12-16T08:58:00Z"/>
        </w:rPr>
      </w:pPr>
      <w:moveToRangeStart w:id="191" w:author="Liesl Oeller" w:date="2021-12-16T08:58:00Z" w:name="move90537501"/>
      <w:moveTo w:id="192" w:author="Liesl Oeller" w:date="2021-12-16T08:58:00Z">
        <w:r>
          <w:rPr>
            <w:noProof/>
          </w:rPr>
          <w:drawing>
            <wp:inline distT="0" distB="0" distL="0" distR="0" wp14:anchorId="69228E66" wp14:editId="6DBDDD75">
              <wp:extent cx="4572000" cy="2571750"/>
              <wp:effectExtent l="0" t="0" r="0" b="0"/>
              <wp:docPr id="3" name="Picture 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moveTo>
      <w:moveToRangeEnd w:id="191"/>
    </w:p>
    <w:p w14:paraId="66633F32" w14:textId="77777777" w:rsidR="00763ACC" w:rsidRDefault="00763ACC">
      <w:pPr>
        <w:rPr>
          <w:ins w:id="193" w:author="Liesl Oeller" w:date="2021-12-16T08:58:00Z"/>
        </w:rPr>
      </w:pPr>
    </w:p>
    <w:p w14:paraId="08F47E43" w14:textId="28DDF741" w:rsidR="00ED0C99" w:rsidRDefault="00ED0C99">
      <w:r>
        <w:t>Fig S</w:t>
      </w:r>
      <w:ins w:id="194" w:author="Liesl Oeller" w:date="2021-12-16T08:57:00Z">
        <w:r w:rsidR="00763ACC">
          <w:t>2</w:t>
        </w:r>
      </w:ins>
      <w:del w:id="195" w:author="Liesl Oeller" w:date="2021-12-16T08:57:00Z">
        <w:r w:rsidDel="00763ACC">
          <w:delText>1</w:delText>
        </w:r>
      </w:del>
      <w:r w:rsidR="00C41456">
        <w:t xml:space="preserve">. </w:t>
      </w:r>
      <w:r w:rsidR="00D87ADA">
        <w:t>Yearly aphid counts per pan trap over the duration of the “Aphid Tracker” network at University of Idaho (</w:t>
      </w:r>
      <w:r w:rsidR="008B77DD" w:rsidRPr="008B77DD">
        <w:t>https://www.legumevirusproject.org/</w:t>
      </w:r>
      <w:r w:rsidR="008B77DD">
        <w:t xml:space="preserve">). The arrival of alate aphids on pan traps indicates relative pest pressure for the region, which 2014 and 2018 having </w:t>
      </w:r>
      <w:r w:rsidR="00761B56">
        <w:t>significantly higher densities than any other years on record (Negative Binomial GLM for year effect on cumulative aphid counts weighted by # of sampling events,</w:t>
      </w:r>
      <w:r w:rsidR="00761B56" w:rsidRPr="00761B56">
        <w:rPr>
          <w:i/>
          <w:iCs/>
        </w:rPr>
        <w:t xml:space="preserve"> P</w:t>
      </w:r>
      <w:r w:rsidR="00761B56">
        <w:t xml:space="preserve"> &lt; 0.001, </w:t>
      </w:r>
      <w:r w:rsidR="002665FE" w:rsidRPr="001D3171">
        <w:t xml:space="preserve">χ2 = </w:t>
      </w:r>
      <w:r w:rsidR="002665FE">
        <w:t>59.735).</w:t>
      </w:r>
    </w:p>
    <w:p w14:paraId="7ADC507A" w14:textId="3648A896" w:rsidR="00ED0C99" w:rsidRDefault="00866F7A">
      <w:r>
        <w:rPr>
          <w:noProof/>
        </w:rPr>
        <w:lastRenderedPageBreak/>
        <w:drawing>
          <wp:inline distT="0" distB="0" distL="0" distR="0" wp14:anchorId="1C786626" wp14:editId="546052B6">
            <wp:extent cx="5943600" cy="3993515"/>
            <wp:effectExtent l="0" t="0" r="0" b="698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r w:rsidR="00ED0C99">
        <w:br w:type="page"/>
      </w:r>
    </w:p>
    <w:p w14:paraId="40951BE1" w14:textId="363DC5DC" w:rsidR="00776F03" w:rsidRDefault="00682F9B" w:rsidP="004B17E4">
      <w:pPr>
        <w:spacing w:line="480" w:lineRule="auto"/>
      </w:pPr>
      <w:r>
        <w:lastRenderedPageBreak/>
        <w:t>Fig S</w:t>
      </w:r>
      <w:r w:rsidR="00ED0C99">
        <w:t>2</w:t>
      </w:r>
      <w:r>
        <w:t>. Example 20m transect from a pea field edge (Ryan Road site).</w:t>
      </w:r>
    </w:p>
    <w:p w14:paraId="2AC7A39D" w14:textId="31C6B9D3" w:rsidR="00682F9B" w:rsidRDefault="00682F9B" w:rsidP="004B17E4">
      <w:pPr>
        <w:spacing w:line="480" w:lineRule="auto"/>
        <w:jc w:val="center"/>
      </w:pPr>
      <w:r>
        <w:rPr>
          <w:noProof/>
        </w:rPr>
        <w:drawing>
          <wp:inline distT="0" distB="0" distL="0" distR="0" wp14:anchorId="58C388EC" wp14:editId="39E56E56">
            <wp:extent cx="6331903" cy="5297824"/>
            <wp:effectExtent l="2540" t="0" r="0" b="0"/>
            <wp:docPr id="9" name="Picture 9"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outdoor&#10;&#10;Description automatically generated"/>
                    <pic:cNvPicPr/>
                  </pic:nvPicPr>
                  <pic:blipFill rotWithShape="1">
                    <a:blip r:embed="rId52" cstate="print">
                      <a:extLst>
                        <a:ext uri="{28A0092B-C50C-407E-A947-70E740481C1C}">
                          <a14:useLocalDpi xmlns:a14="http://schemas.microsoft.com/office/drawing/2010/main" val="0"/>
                        </a:ext>
                      </a:extLst>
                    </a:blip>
                    <a:srcRect l="20300" r="12472"/>
                    <a:stretch/>
                  </pic:blipFill>
                  <pic:spPr bwMode="auto">
                    <a:xfrm rot="5400000">
                      <a:off x="0" y="0"/>
                      <a:ext cx="6355759" cy="5317784"/>
                    </a:xfrm>
                    <a:prstGeom prst="rect">
                      <a:avLst/>
                    </a:prstGeom>
                    <a:ln>
                      <a:noFill/>
                    </a:ln>
                    <a:extLst>
                      <a:ext uri="{53640926-AAD7-44D8-BBD7-CCE9431645EC}">
                        <a14:shadowObscured xmlns:a14="http://schemas.microsoft.com/office/drawing/2010/main"/>
                      </a:ext>
                    </a:extLst>
                  </pic:spPr>
                </pic:pic>
              </a:graphicData>
            </a:graphic>
          </wp:inline>
        </w:drawing>
      </w:r>
    </w:p>
    <w:p w14:paraId="2FD3B2AA" w14:textId="5F0CB106" w:rsidR="00682F9B" w:rsidRDefault="00682F9B" w:rsidP="004B17E4">
      <w:pPr>
        <w:spacing w:line="480" w:lineRule="auto"/>
      </w:pPr>
      <w:r>
        <w:br w:type="page"/>
      </w:r>
    </w:p>
    <w:p w14:paraId="50A6F2E2" w14:textId="0A14C70F" w:rsidR="009C355C" w:rsidRDefault="00682F9B" w:rsidP="004B17E4">
      <w:pPr>
        <w:spacing w:line="480" w:lineRule="auto"/>
      </w:pPr>
      <w:r>
        <w:lastRenderedPageBreak/>
        <w:t>Fig S</w:t>
      </w:r>
      <w:r w:rsidR="00ED0C99">
        <w:t>3</w:t>
      </w:r>
      <w:r>
        <w:t xml:space="preserve">. </w:t>
      </w:r>
      <w:r w:rsidR="00E25EDC">
        <w:t>Large hairy vetch population on cattle-grazed slope west of Clarkston, WA along the Snake River.</w:t>
      </w:r>
    </w:p>
    <w:p w14:paraId="04F02334" w14:textId="367F6733" w:rsidR="00682F9B" w:rsidRPr="00100E59" w:rsidRDefault="009C355C" w:rsidP="004B17E4">
      <w:pPr>
        <w:spacing w:line="480" w:lineRule="auto"/>
      </w:pPr>
      <w:r>
        <w:rPr>
          <w:noProof/>
        </w:rPr>
        <w:drawing>
          <wp:inline distT="0" distB="0" distL="0" distR="0" wp14:anchorId="5DC17B1C" wp14:editId="52A8C916">
            <wp:extent cx="6633757" cy="3734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3">
                      <a:extLst>
                        <a:ext uri="{28A0092B-C50C-407E-A947-70E740481C1C}">
                          <a14:useLocalDpi xmlns:a14="http://schemas.microsoft.com/office/drawing/2010/main" val="0"/>
                        </a:ext>
                      </a:extLst>
                    </a:blip>
                    <a:stretch>
                      <a:fillRect/>
                    </a:stretch>
                  </pic:blipFill>
                  <pic:spPr>
                    <a:xfrm>
                      <a:off x="0" y="0"/>
                      <a:ext cx="6633757" cy="3734435"/>
                    </a:xfrm>
                    <a:prstGeom prst="rect">
                      <a:avLst/>
                    </a:prstGeom>
                  </pic:spPr>
                </pic:pic>
              </a:graphicData>
            </a:graphic>
          </wp:inline>
        </w:drawing>
      </w:r>
    </w:p>
    <w:p w14:paraId="128D8847" w14:textId="77777777" w:rsidR="00FB74B2" w:rsidRDefault="00FB74B2" w:rsidP="004B17E4">
      <w:pPr>
        <w:spacing w:line="480" w:lineRule="auto"/>
        <w:rPr>
          <w:highlight w:val="yellow"/>
        </w:rPr>
      </w:pPr>
      <w:r>
        <w:rPr>
          <w:highlight w:val="yellow"/>
        </w:rPr>
        <w:br w:type="page"/>
      </w:r>
    </w:p>
    <w:p w14:paraId="019EFF3B" w14:textId="12978ABF" w:rsidR="12799DA9" w:rsidRPr="00ED0C99" w:rsidDel="00763ACC" w:rsidRDefault="6C836AB4" w:rsidP="004B17E4">
      <w:pPr>
        <w:shd w:val="clear" w:color="auto" w:fill="FFFFFF" w:themeFill="background1"/>
        <w:spacing w:line="480" w:lineRule="auto"/>
        <w:rPr>
          <w:del w:id="196" w:author="Liesl Oeller" w:date="2021-12-16T08:58:00Z"/>
          <w:rFonts w:eastAsia="Calibri"/>
        </w:rPr>
      </w:pPr>
      <w:del w:id="197" w:author="Liesl Oeller" w:date="2021-12-16T08:58:00Z">
        <w:r w:rsidRPr="00ED0C99" w:rsidDel="00763ACC">
          <w:lastRenderedPageBreak/>
          <w:delText>Fig S</w:delText>
        </w:r>
        <w:r w:rsidR="00ED0C99" w:rsidRPr="00ED0C99" w:rsidDel="00763ACC">
          <w:delText>4</w:delText>
        </w:r>
        <w:r w:rsidRPr="00ED0C99" w:rsidDel="00763ACC">
          <w:delText xml:space="preserve">. </w:delText>
        </w:r>
        <w:commentRangeStart w:id="198"/>
        <w:commentRangeStart w:id="199"/>
        <w:commentRangeStart w:id="200"/>
        <w:commentRangeStart w:id="201"/>
        <w:commentRangeStart w:id="202"/>
        <w:commentRangeStart w:id="203"/>
        <w:r w:rsidRPr="00ED0C99" w:rsidDel="00763ACC">
          <w:rPr>
            <w:rFonts w:eastAsia="Calibri"/>
          </w:rPr>
          <w:delText xml:space="preserve">Detection assay for PEMV (electrophoresis gels based on amplification product of PEMV-coat protein). All visible bands were scored as ‘virus presence’ in recipient columns of plants, while no sign of a band was scored as ‘virus absence’. </w:delText>
        </w:r>
        <w:r w:rsidR="064A6677" w:rsidRPr="00ED0C99" w:rsidDel="00763ACC">
          <w:rPr>
            <w:rFonts w:eastAsia="Calibri"/>
          </w:rPr>
          <w:delText>DNA l</w:delText>
        </w:r>
        <w:r w:rsidRPr="00ED0C99" w:rsidDel="00763ACC">
          <w:rPr>
            <w:rFonts w:eastAsia="Calibri"/>
          </w:rPr>
          <w:delText>adder</w:delText>
        </w:r>
        <w:r w:rsidR="507698AD" w:rsidRPr="00ED0C99" w:rsidDel="00763ACC">
          <w:rPr>
            <w:rFonts w:eastAsia="Calibri"/>
          </w:rPr>
          <w:delText>, positive control and negative control</w:delText>
        </w:r>
        <w:r w:rsidRPr="00ED0C99" w:rsidDel="00763ACC">
          <w:rPr>
            <w:rFonts w:eastAsia="Calibri"/>
          </w:rPr>
          <w:delText xml:space="preserve"> shown on far right of each gel image</w:delText>
        </w:r>
        <w:r w:rsidR="1F08C38F" w:rsidRPr="00ED0C99" w:rsidDel="00763ACC">
          <w:rPr>
            <w:rFonts w:eastAsia="Calibri"/>
          </w:rPr>
          <w:delText>.</w:delText>
        </w:r>
        <w:commentRangeEnd w:id="198"/>
        <w:r w:rsidR="00FB74B2" w:rsidRPr="00ED0C99" w:rsidDel="00763ACC">
          <w:rPr>
            <w:rStyle w:val="CommentReference"/>
            <w:sz w:val="24"/>
            <w:szCs w:val="24"/>
          </w:rPr>
          <w:commentReference w:id="198"/>
        </w:r>
        <w:commentRangeEnd w:id="199"/>
        <w:r w:rsidR="00182FB7" w:rsidDel="00763ACC">
          <w:rPr>
            <w:rStyle w:val="CommentReference"/>
          </w:rPr>
          <w:commentReference w:id="199"/>
        </w:r>
        <w:commentRangeEnd w:id="200"/>
        <w:r w:rsidR="00182FB7" w:rsidDel="00763ACC">
          <w:rPr>
            <w:rStyle w:val="CommentReference"/>
          </w:rPr>
          <w:commentReference w:id="200"/>
        </w:r>
        <w:commentRangeEnd w:id="201"/>
        <w:r w:rsidR="00FE4574" w:rsidDel="00763ACC">
          <w:rPr>
            <w:rStyle w:val="CommentReference"/>
            <w:rFonts w:asciiTheme="minorHAnsi" w:eastAsiaTheme="minorHAnsi" w:hAnsiTheme="minorHAnsi" w:cstheme="minorBidi"/>
          </w:rPr>
          <w:commentReference w:id="201"/>
        </w:r>
        <w:commentRangeEnd w:id="202"/>
        <w:r w:rsidR="00EA1AF5" w:rsidDel="00763ACC">
          <w:rPr>
            <w:rStyle w:val="CommentReference"/>
            <w:rFonts w:asciiTheme="minorHAnsi" w:eastAsiaTheme="minorHAnsi" w:hAnsiTheme="minorHAnsi" w:cstheme="minorBidi"/>
          </w:rPr>
          <w:commentReference w:id="202"/>
        </w:r>
        <w:commentRangeEnd w:id="203"/>
        <w:r w:rsidR="00EA1AF5" w:rsidDel="00763ACC">
          <w:rPr>
            <w:rStyle w:val="CommentReference"/>
            <w:rFonts w:asciiTheme="minorHAnsi" w:eastAsiaTheme="minorHAnsi" w:hAnsiTheme="minorHAnsi" w:cstheme="minorBidi"/>
          </w:rPr>
          <w:commentReference w:id="203"/>
        </w:r>
      </w:del>
    </w:p>
    <w:p w14:paraId="7A802483" w14:textId="63859B56" w:rsidR="7F717119" w:rsidRDefault="7F717119" w:rsidP="004B17E4">
      <w:pPr>
        <w:spacing w:line="480" w:lineRule="auto"/>
        <w:rPr>
          <w:rFonts w:ascii="Calibri" w:eastAsia="Calibri" w:hAnsi="Calibri" w:cs="Calibri"/>
          <w:highlight w:val="yellow"/>
        </w:rPr>
      </w:pPr>
    </w:p>
    <w:p w14:paraId="6EA6D5D1" w14:textId="0A9510BB" w:rsidR="1F08C38F" w:rsidRPr="00763ACC" w:rsidRDefault="27D23AA3" w:rsidP="004B17E4">
      <w:pPr>
        <w:spacing w:line="480" w:lineRule="auto"/>
        <w:rPr>
          <w:rFonts w:ascii="Calibri" w:eastAsia="Calibri" w:hAnsi="Calibri" w:cs="Calibri"/>
          <w:highlight w:val="yellow"/>
        </w:rPr>
      </w:pPr>
      <w:moveFromRangeStart w:id="205" w:author="Liesl Oeller" w:date="2021-12-16T08:58:00Z" w:name="move90537501"/>
      <w:moveFrom w:id="206" w:author="Liesl Oeller" w:date="2021-12-16T08:58:00Z">
        <w:r w:rsidDel="00763ACC">
          <w:rPr>
            <w:noProof/>
          </w:rPr>
          <w:drawing>
            <wp:inline distT="0" distB="0" distL="0" distR="0" wp14:anchorId="0F7C32C9" wp14:editId="13AF9613">
              <wp:extent cx="4572000" cy="2571750"/>
              <wp:effectExtent l="0" t="0" r="0" b="0"/>
              <wp:docPr id="678567911" name="Picture 6785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moveFrom>
      <w:moveFromRangeEnd w:id="205"/>
    </w:p>
    <w:sectPr w:rsidR="1F08C38F" w:rsidRPr="00763ACC" w:rsidSect="00656FD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Liesl Oeller" w:date="2021-12-06T17:06:00Z" w:initials="LO">
    <w:p w14:paraId="3974A7F6" w14:textId="50D9FF61" w:rsidR="00FC5CE4" w:rsidRDefault="00FC5CE4">
      <w:pPr>
        <w:pStyle w:val="CommentText"/>
      </w:pPr>
      <w:r>
        <w:rPr>
          <w:rStyle w:val="CommentReference"/>
        </w:rPr>
        <w:annotationRef/>
      </w:r>
      <w:r>
        <w:t>I don’t entirely understand this, reword?</w:t>
      </w:r>
    </w:p>
  </w:comment>
  <w:comment w:id="15" w:author="Liesl Oeller" w:date="2021-12-15T12:16:00Z" w:initials="LO">
    <w:p w14:paraId="6EDDCC02" w14:textId="1C6FF2EE" w:rsidR="003E2CDC" w:rsidRDefault="003E2CDC">
      <w:pPr>
        <w:pStyle w:val="CommentText"/>
      </w:pPr>
      <w:r>
        <w:rPr>
          <w:rStyle w:val="CommentReference"/>
        </w:rPr>
        <w:annotationRef/>
      </w:r>
      <w:r>
        <w:t>Not sure if this is relevant</w:t>
      </w:r>
    </w:p>
  </w:comment>
  <w:comment w:id="21" w:author="Liesl Oeller" w:date="2021-12-15T12:14:00Z" w:initials="LO">
    <w:p w14:paraId="1548D50B" w14:textId="678D3770" w:rsidR="00277255" w:rsidRDefault="00277255">
      <w:pPr>
        <w:pStyle w:val="CommentText"/>
      </w:pPr>
      <w:r>
        <w:rPr>
          <w:rStyle w:val="CommentReference"/>
        </w:rPr>
        <w:annotationRef/>
      </w:r>
      <w:r w:rsidR="003E2CDC">
        <w:t xml:space="preserve">it’s getting </w:t>
      </w:r>
      <w:proofErr w:type="gramStart"/>
      <w:r w:rsidR="003E2CDC">
        <w:t>pretty detailed</w:t>
      </w:r>
      <w:proofErr w:type="gramEnd"/>
      <w:r w:rsidR="003E2CDC">
        <w:t xml:space="preserve"> on a molecular level which I’m not sure is necessary for this paper</w:t>
      </w:r>
    </w:p>
  </w:comment>
  <w:comment w:id="25" w:author="Liesl Oeller" w:date="2021-12-15T12:22:00Z" w:initials="LO">
    <w:p w14:paraId="5CB6079B" w14:textId="40D293B1" w:rsidR="005532B6" w:rsidRDefault="005532B6">
      <w:pPr>
        <w:pStyle w:val="CommentText"/>
      </w:pPr>
      <w:r>
        <w:rPr>
          <w:rStyle w:val="CommentReference"/>
        </w:rPr>
        <w:annotationRef/>
      </w:r>
      <w:r>
        <w:t>lol what</w:t>
      </w:r>
    </w:p>
  </w:comment>
  <w:comment w:id="32" w:author="Robert Clark" w:date="2021-10-20T12:56:00Z" w:initials="RC">
    <w:p w14:paraId="75364DA8" w14:textId="6E467CD9" w:rsidR="00620352" w:rsidRDefault="00620352">
      <w:pPr>
        <w:pStyle w:val="CommentText"/>
      </w:pPr>
      <w:r>
        <w:rPr>
          <w:rStyle w:val="CommentReference"/>
        </w:rPr>
        <w:annotationRef/>
      </w:r>
      <w:r>
        <w:t>Saumik – can you add a sentence or two about the host range of PEMV and similar pathogens in legumes and legume relatives? I have some aphid papers here, but lack the information on the virus research</w:t>
      </w:r>
    </w:p>
  </w:comment>
  <w:comment w:id="33" w:author="Basu, Saumik" w:date="2021-10-22T15:33:00Z" w:initials="BS">
    <w:p w14:paraId="546ABB39" w14:textId="3125DC90" w:rsidR="009209F4" w:rsidRDefault="009209F4">
      <w:pPr>
        <w:pStyle w:val="CommentText"/>
      </w:pPr>
      <w:r>
        <w:rPr>
          <w:rStyle w:val="CommentReference"/>
        </w:rPr>
        <w:annotationRef/>
      </w:r>
      <w:r>
        <w:t>Added vector range o</w:t>
      </w:r>
      <w:r w:rsidR="0030419B">
        <w:t>f</w:t>
      </w:r>
      <w:r>
        <w:t xml:space="preserve"> PEMV. Also cited a paper which reported large number of </w:t>
      </w:r>
      <w:proofErr w:type="gramStart"/>
      <w:r>
        <w:t>legume</w:t>
      </w:r>
      <w:proofErr w:type="gramEnd"/>
      <w:r>
        <w:t xml:space="preserve"> infecting viruses with their host ranges. Just mentioned about BLRV, but you can </w:t>
      </w:r>
      <w:proofErr w:type="gramStart"/>
      <w:r>
        <w:t>chose</w:t>
      </w:r>
      <w:proofErr w:type="gramEnd"/>
      <w:r>
        <w:t xml:space="preserve"> any other virus if you want to.  </w:t>
      </w:r>
    </w:p>
  </w:comment>
  <w:comment w:id="41" w:author="Liesl Oeller" w:date="2021-12-15T12:29:00Z" w:initials="LO">
    <w:p w14:paraId="6A3FF506" w14:textId="2F9FCB29" w:rsidR="00ED0A35" w:rsidRDefault="00ED0A35">
      <w:pPr>
        <w:pStyle w:val="CommentText"/>
      </w:pPr>
      <w:r>
        <w:rPr>
          <w:rStyle w:val="CommentReference"/>
        </w:rPr>
        <w:annotationRef/>
      </w:r>
      <w:r>
        <w:t xml:space="preserve">Not sure this is needed, </w:t>
      </w:r>
      <w:r w:rsidR="001F11B4">
        <w:t>interrupts</w:t>
      </w:r>
      <w:r>
        <w:t xml:space="preserve"> the flow of talking about PEMV hosts and its </w:t>
      </w:r>
      <w:r w:rsidR="001F11B4">
        <w:t>symptoms</w:t>
      </w:r>
    </w:p>
  </w:comment>
  <w:comment w:id="62" w:author="Liesl Oeller" w:date="2021-12-15T12:36:00Z" w:initials="LO">
    <w:p w14:paraId="4248E375" w14:textId="726C3F41" w:rsidR="008943C2" w:rsidRDefault="008943C2">
      <w:pPr>
        <w:pStyle w:val="CommentText"/>
      </w:pPr>
      <w:r>
        <w:rPr>
          <w:rStyle w:val="CommentReference"/>
        </w:rPr>
        <w:annotationRef/>
      </w:r>
      <w:r>
        <w:t>more descriptive word? idk</w:t>
      </w:r>
    </w:p>
  </w:comment>
  <w:comment w:id="69" w:author="Liesl Oeller" w:date="2021-12-15T12:37:00Z" w:initials="LO">
    <w:p w14:paraId="3C16669B" w14:textId="2B032B17" w:rsidR="008943C2" w:rsidRDefault="008943C2">
      <w:pPr>
        <w:pStyle w:val="CommentText"/>
      </w:pPr>
      <w:r>
        <w:rPr>
          <w:rStyle w:val="CommentReference"/>
        </w:rPr>
        <w:annotationRef/>
      </w:r>
      <w:r>
        <w:t>explain?</w:t>
      </w:r>
    </w:p>
  </w:comment>
  <w:comment w:id="79" w:author="Liesl Oeller" w:date="2021-12-15T12:39:00Z" w:initials="LO">
    <w:p w14:paraId="421BBE5C" w14:textId="0D0CEDFB" w:rsidR="008943C2" w:rsidRDefault="008943C2">
      <w:pPr>
        <w:pStyle w:val="CommentText"/>
      </w:pPr>
      <w:r>
        <w:rPr>
          <w:rStyle w:val="CommentReference"/>
        </w:rPr>
        <w:annotationRef/>
      </w:r>
      <w:r>
        <w:t xml:space="preserve"># </w:t>
      </w:r>
      <w:proofErr w:type="gramStart"/>
      <w:r>
        <w:t>of</w:t>
      </w:r>
      <w:proofErr w:type="gramEnd"/>
      <w:r>
        <w:t xml:space="preserve"> 180 degree sweeps per transect?</w:t>
      </w:r>
    </w:p>
  </w:comment>
  <w:comment w:id="126" w:author="Robert Clark" w:date="2021-10-20T13:03:00Z" w:initials="RC">
    <w:p w14:paraId="7A2745F5" w14:textId="04B3FB1F" w:rsidR="00E724FC" w:rsidRDefault="00E724FC">
      <w:pPr>
        <w:pStyle w:val="CommentText"/>
      </w:pPr>
      <w:r>
        <w:rPr>
          <w:rStyle w:val="CommentReference"/>
        </w:rPr>
        <w:annotationRef/>
      </w:r>
      <w:r>
        <w:rPr>
          <w:rStyle w:val="CommentReference"/>
        </w:rPr>
        <w:t>S</w:t>
      </w:r>
      <w:r>
        <w:t xml:space="preserve">aumik – after this paragraph, we need a statement (short paragraph) about how the results of the experiment </w:t>
      </w:r>
      <w:r w:rsidR="00A86D74">
        <w:t xml:space="preserve">coming from </w:t>
      </w:r>
      <w:proofErr w:type="spellStart"/>
      <w:r w:rsidR="00A86D74">
        <w:t>rtPCR</w:t>
      </w:r>
      <w:proofErr w:type="spellEnd"/>
      <w:r w:rsidR="00A86D74">
        <w:t xml:space="preserve"> and the gel show we only had PEMV in vetch and dry pea, along with some description of how to interpret the bands in figure s4</w:t>
      </w:r>
    </w:p>
  </w:comment>
  <w:comment w:id="127" w:author="Basu, Saumik" w:date="2021-10-22T16:51:00Z" w:initials="BS">
    <w:p w14:paraId="25620BD7" w14:textId="5BEFBDF4" w:rsidR="00527864" w:rsidRPr="00981771" w:rsidRDefault="00527864" w:rsidP="00527864">
      <w:pPr>
        <w:shd w:val="clear" w:color="auto" w:fill="FFFFFF" w:themeFill="background1"/>
        <w:spacing w:line="480" w:lineRule="auto"/>
        <w:rPr>
          <w:rFonts w:eastAsia="Calibri"/>
          <w:b/>
          <w:bCs/>
          <w:color w:val="FF0000"/>
        </w:rPr>
      </w:pPr>
      <w:r>
        <w:rPr>
          <w:rStyle w:val="CommentReference"/>
        </w:rPr>
        <w:annotationRef/>
      </w:r>
      <w:r>
        <w:t xml:space="preserve">Rob, currently the data obtained from two gels are incomplete. I need details of each lane and would be able to write the paragraph. Otherwise, I can just say that “RT-PCR detection assay for </w:t>
      </w:r>
      <w:r w:rsidRPr="00ED0C99">
        <w:rPr>
          <w:rFonts w:eastAsia="Calibri"/>
        </w:rPr>
        <w:t xml:space="preserve">PEMV </w:t>
      </w:r>
      <w:r>
        <w:rPr>
          <w:rFonts w:eastAsia="Calibri"/>
        </w:rPr>
        <w:t>in agarose</w:t>
      </w:r>
      <w:r w:rsidRPr="00ED0C99">
        <w:rPr>
          <w:rFonts w:eastAsia="Calibri"/>
        </w:rPr>
        <w:t xml:space="preserve"> gels </w:t>
      </w:r>
      <w:r>
        <w:rPr>
          <w:rFonts w:eastAsia="Calibri"/>
        </w:rPr>
        <w:t xml:space="preserve">were </w:t>
      </w:r>
      <w:r w:rsidRPr="00ED0C99">
        <w:rPr>
          <w:rFonts w:eastAsia="Calibri"/>
        </w:rPr>
        <w:t>based on amplification product of PEMV-</w:t>
      </w:r>
      <w:r w:rsidR="00981771">
        <w:rPr>
          <w:rFonts w:eastAsia="Calibri"/>
        </w:rPr>
        <w:t xml:space="preserve">1 </w:t>
      </w:r>
      <w:r w:rsidRPr="00ED0C99">
        <w:rPr>
          <w:rFonts w:eastAsia="Calibri"/>
        </w:rPr>
        <w:t xml:space="preserve">coat protein. All visible bands were scored as ‘virus presence’ in recipient columns of plants, while no sign of a band was scored as ‘virus absence’. DNA ladder, positive control and negative control shown on </w:t>
      </w:r>
      <w:r w:rsidR="00981771" w:rsidRPr="00ED0C99">
        <w:rPr>
          <w:rFonts w:eastAsia="Calibri"/>
        </w:rPr>
        <w:t>far-right</w:t>
      </w:r>
      <w:r w:rsidRPr="00ED0C99">
        <w:rPr>
          <w:rFonts w:eastAsia="Calibri"/>
        </w:rPr>
        <w:t xml:space="preserve"> </w:t>
      </w:r>
      <w:r w:rsidR="00981771">
        <w:rPr>
          <w:rFonts w:eastAsia="Calibri"/>
        </w:rPr>
        <w:t xml:space="preserve">lanes </w:t>
      </w:r>
      <w:r w:rsidRPr="00ED0C99">
        <w:rPr>
          <w:rFonts w:eastAsia="Calibri"/>
        </w:rPr>
        <w:t>of each gel image.</w:t>
      </w:r>
      <w:r w:rsidRPr="00ED0C99">
        <w:rPr>
          <w:rStyle w:val="CommentReference"/>
          <w:sz w:val="24"/>
          <w:szCs w:val="24"/>
        </w:rPr>
        <w:annotationRef/>
      </w:r>
      <w:r>
        <w:rPr>
          <w:rStyle w:val="CommentReference"/>
        </w:rPr>
        <w:annotationRef/>
      </w:r>
      <w:r>
        <w:rPr>
          <w:rStyle w:val="CommentReference"/>
        </w:rPr>
        <w:annotationRef/>
      </w:r>
      <w:r w:rsidR="00E37B39">
        <w:rPr>
          <w:rFonts w:eastAsia="Calibri"/>
        </w:rPr>
        <w:t xml:space="preserve"> </w:t>
      </w:r>
      <w:r w:rsidR="00E37B39" w:rsidRPr="00981771">
        <w:rPr>
          <w:rFonts w:eastAsia="Calibri"/>
          <w:b/>
          <w:bCs/>
          <w:color w:val="FF0000"/>
        </w:rPr>
        <w:t xml:space="preserve">I need information of the lane from which a positive sample was detected. </w:t>
      </w:r>
    </w:p>
    <w:p w14:paraId="7BD933C5" w14:textId="3D6D0209" w:rsidR="00527864" w:rsidRDefault="00527864">
      <w:pPr>
        <w:pStyle w:val="CommentText"/>
      </w:pPr>
    </w:p>
  </w:comment>
  <w:comment w:id="128" w:author="Liesl Oeller" w:date="2021-12-06T18:23:00Z" w:initials="LO">
    <w:p w14:paraId="4163F196" w14:textId="783D9A07" w:rsidR="00EA1AF5" w:rsidRDefault="00EA1AF5">
      <w:pPr>
        <w:pStyle w:val="CommentText"/>
      </w:pPr>
      <w:r>
        <w:rPr>
          <w:rStyle w:val="CommentReference"/>
        </w:rPr>
        <w:annotationRef/>
      </w:r>
      <w:r w:rsidR="00A46BC7">
        <w:t>Figured</w:t>
      </w:r>
      <w:r>
        <w:t xml:space="preserve"> out we don’t need data for this. Just say we only found PEMV in vetch and dry pea samples, and description of how to interpret gels.</w:t>
      </w:r>
    </w:p>
  </w:comment>
  <w:comment w:id="129" w:author="Liesl Oeller" w:date="2021-12-15T13:17:00Z" w:initials="LO">
    <w:p w14:paraId="0F073D92" w14:textId="360DCAFD" w:rsidR="00A46BC7" w:rsidRDefault="00A46BC7">
      <w:pPr>
        <w:pStyle w:val="CommentText"/>
      </w:pPr>
      <w:r>
        <w:rPr>
          <w:rStyle w:val="CommentReference"/>
        </w:rPr>
        <w:annotationRef/>
      </w:r>
      <w:r>
        <w:t>Don’t think we need description of how to interpret gels here</w:t>
      </w:r>
    </w:p>
  </w:comment>
  <w:comment w:id="134" w:author="Liesl Oeller" w:date="2021-12-15T13:19:00Z" w:initials="LO">
    <w:p w14:paraId="0AF3C3C2" w14:textId="484DDDC0" w:rsidR="00A337C1" w:rsidRDefault="00A337C1">
      <w:pPr>
        <w:pStyle w:val="CommentText"/>
      </w:pPr>
      <w:r>
        <w:rPr>
          <w:rStyle w:val="CommentReference"/>
        </w:rPr>
        <w:annotationRef/>
      </w:r>
      <w:r>
        <w:t>what kind of vetch?</w:t>
      </w:r>
    </w:p>
  </w:comment>
  <w:comment w:id="137" w:author="Liesl Oeller" w:date="2021-12-15T13:21:00Z" w:initials="LO">
    <w:p w14:paraId="7EB7F6D0" w14:textId="6653A35D" w:rsidR="00114A70" w:rsidRDefault="00114A70">
      <w:pPr>
        <w:pStyle w:val="CommentText"/>
      </w:pPr>
      <w:r>
        <w:rPr>
          <w:rStyle w:val="CommentReference"/>
        </w:rPr>
        <w:annotationRef/>
      </w:r>
      <w:r>
        <w:t>?</w:t>
      </w:r>
    </w:p>
  </w:comment>
  <w:comment w:id="138" w:author="Robert Clark" w:date="2021-10-20T13:05:00Z" w:initials="RC">
    <w:p w14:paraId="056E49DC" w14:textId="138D6738" w:rsidR="00F60B5B" w:rsidRDefault="00F60B5B">
      <w:pPr>
        <w:pStyle w:val="CommentText"/>
      </w:pPr>
      <w:r>
        <w:rPr>
          <w:rStyle w:val="CommentReference"/>
        </w:rPr>
        <w:annotationRef/>
      </w:r>
      <w:r>
        <w:t>I’m dying to find a reference for this, all I have are verbal communications with farmers in the region</w:t>
      </w:r>
    </w:p>
  </w:comment>
  <w:comment w:id="139" w:author="Liesl Oeller" w:date="2021-12-07T18:37:00Z" w:initials="LO">
    <w:p w14:paraId="74CB535D" w14:textId="3FB8E9BB" w:rsidR="00430761" w:rsidRDefault="00430761">
      <w:pPr>
        <w:pStyle w:val="CommentText"/>
      </w:pPr>
      <w:r>
        <w:rPr>
          <w:rStyle w:val="CommentReference"/>
        </w:rPr>
        <w:annotationRef/>
      </w:r>
      <w:r>
        <w:t xml:space="preserve">It’s </w:t>
      </w:r>
      <w:proofErr w:type="spellStart"/>
      <w:r>
        <w:t>yer</w:t>
      </w:r>
      <w:proofErr w:type="spellEnd"/>
      <w:r>
        <w:t xml:space="preserve"> lucky day bucko</w:t>
      </w:r>
    </w:p>
    <w:p w14:paraId="061F7F5B" w14:textId="7CF6D07B" w:rsidR="00430761" w:rsidRDefault="00BB2F00">
      <w:pPr>
        <w:pStyle w:val="CommentText"/>
      </w:pPr>
      <w:hyperlink r:id="rId1" w:history="1">
        <w:r w:rsidR="00430761" w:rsidRPr="005E0405">
          <w:rPr>
            <w:rStyle w:val="Hyperlink"/>
          </w:rPr>
          <w:t>http://www.extension.uidaho.edu/publishing/pdf/BUL/BUL901.pdf</w:t>
        </w:r>
      </w:hyperlink>
    </w:p>
    <w:p w14:paraId="1BE3CCE2" w14:textId="7CE55CA1" w:rsidR="00430761" w:rsidRDefault="00430761">
      <w:pPr>
        <w:pStyle w:val="CommentText"/>
      </w:pPr>
    </w:p>
  </w:comment>
  <w:comment w:id="140" w:author="Robert Clark" w:date="2021-10-20T13:06:00Z" w:initials="RC">
    <w:p w14:paraId="489F79A9" w14:textId="619D4E2E" w:rsidR="00F60B5B" w:rsidRDefault="00F60B5B">
      <w:pPr>
        <w:pStyle w:val="CommentText"/>
      </w:pPr>
      <w:r>
        <w:rPr>
          <w:rStyle w:val="CommentReference"/>
        </w:rPr>
        <w:annotationRef/>
      </w:r>
      <w:r>
        <w:t xml:space="preserve">Saumik – I’m </w:t>
      </w:r>
      <w:r w:rsidR="001213DB">
        <w:t>looking for something after this, maybe not a whole additional paragraph, but something about the limitations of the PCR techniques – is there a minimum threshold that we will detect virus? Could the RNA degrade in the field? Are there host plants that we can’t detect the pathogen in because they aren’t legumes and therefore weren’t detected. Typical sort of “here are the limitations of our assay” paragraph</w:t>
      </w:r>
      <w:r w:rsidR="00116729">
        <w:t>.</w:t>
      </w:r>
    </w:p>
  </w:comment>
  <w:comment w:id="141" w:author="Basu, Saumik" w:date="2021-10-22T17:38:00Z" w:initials="BS">
    <w:p w14:paraId="03D39C92" w14:textId="71E666E6" w:rsidR="00C50273" w:rsidRDefault="00C50273" w:rsidP="00C50273">
      <w:pPr>
        <w:pStyle w:val="CommentText"/>
      </w:pPr>
      <w:r>
        <w:rPr>
          <w:rStyle w:val="CommentReference"/>
        </w:rPr>
        <w:annotationRef/>
      </w:r>
      <w:r>
        <w:t xml:space="preserve">I have added limitations and explanations of how to improve detection efficiency. “Are there host plants that we can’t detect the pathogen in because they aren’t legumes and therefore weren’t detected. Typical sort of “here are the limitations of our assay” paragraph”: I think, if the virus can amplify in any plant, that should be detected by an advanced detection method. Definitely, the possibility of </w:t>
      </w:r>
      <w:r w:rsidR="00257591">
        <w:t xml:space="preserve">non-detecting PEMV form non-leguminous host is that, either they failed to infect </w:t>
      </w:r>
      <w:proofErr w:type="gramStart"/>
      <w:r w:rsidR="00257591">
        <w:t>them</w:t>
      </w:r>
      <w:proofErr w:type="gramEnd"/>
      <w:r w:rsidR="00257591">
        <w:t xml:space="preserve"> or the titer is so low that they cannot be detected by conventional PCR/RT-PCR</w:t>
      </w:r>
    </w:p>
    <w:p w14:paraId="46071D11" w14:textId="682A4981" w:rsidR="00C50273" w:rsidRDefault="00C50273">
      <w:pPr>
        <w:pStyle w:val="CommentText"/>
      </w:pPr>
    </w:p>
  </w:comment>
  <w:comment w:id="142" w:author="Liesl Oeller" w:date="2021-12-15T13:26:00Z" w:initials="LO">
    <w:p w14:paraId="47691EBC" w14:textId="6C2C3268" w:rsidR="00114A70" w:rsidRDefault="00114A70">
      <w:pPr>
        <w:pStyle w:val="CommentText"/>
      </w:pPr>
      <w:r>
        <w:rPr>
          <w:rStyle w:val="CommentReference"/>
        </w:rPr>
        <w:annotationRef/>
      </w:r>
      <w:r>
        <w:t>Feel like we can cut this</w:t>
      </w:r>
    </w:p>
  </w:comment>
  <w:comment w:id="185" w:author="Liesl Oeller" w:date="2021-12-16T09:01:00Z" w:initials="LO">
    <w:p w14:paraId="7045AF72" w14:textId="7596AB22" w:rsidR="00F66758" w:rsidRDefault="00F66758">
      <w:pPr>
        <w:pStyle w:val="CommentText"/>
      </w:pPr>
      <w:r>
        <w:rPr>
          <w:rStyle w:val="CommentReference"/>
        </w:rPr>
        <w:annotationRef/>
      </w:r>
      <w:r>
        <w:t xml:space="preserve">We might want </w:t>
      </w:r>
      <w:proofErr w:type="gramStart"/>
      <w:r>
        <w:t>crop</w:t>
      </w:r>
      <w:proofErr w:type="gramEnd"/>
      <w:r>
        <w:t xml:space="preserve"> out the key, unless we want to explain the site names from the abbreviations. Makes it a bit more confusing. I used Ben’s Oikos paper as an example, he has a gel image in his supplemental just to explain how he analyzed the gel for positive samples. </w:t>
      </w:r>
    </w:p>
  </w:comment>
  <w:comment w:id="198" w:author="Robert Clark" w:date="2021-07-26T06:30:00Z" w:initials="RC">
    <w:p w14:paraId="091096A1" w14:textId="77777777" w:rsidR="00FB74B2" w:rsidRDefault="00FB74B2">
      <w:pPr>
        <w:pStyle w:val="CommentText"/>
      </w:pPr>
      <w:r>
        <w:rPr>
          <w:rStyle w:val="CommentReference"/>
        </w:rPr>
        <w:annotationRef/>
      </w:r>
    </w:p>
    <w:p w14:paraId="5C6F5928" w14:textId="77777777" w:rsidR="00FB74B2" w:rsidRDefault="00FB74B2">
      <w:pPr>
        <w:pStyle w:val="CommentText"/>
      </w:pPr>
      <w:r>
        <w:rPr>
          <w:highlight w:val="yellow"/>
        </w:rPr>
        <w:t>-What is the difference between the two gels (Why 2 gels?)</w:t>
      </w:r>
    </w:p>
    <w:p w14:paraId="36BC35FD" w14:textId="77777777" w:rsidR="00FB74B2" w:rsidRDefault="00FB74B2" w:rsidP="00B2451A">
      <w:pPr>
        <w:pStyle w:val="CommentText"/>
      </w:pPr>
      <w:r>
        <w:rPr>
          <w:highlight w:val="yellow"/>
        </w:rPr>
        <w:t>-What do the abbreviations in Gel 1 key mean?</w:t>
      </w:r>
    </w:p>
  </w:comment>
  <w:comment w:id="199" w:author="Basu, Saumik" w:date="2021-10-22T16:41:00Z" w:initials="BS">
    <w:p w14:paraId="0B9A4CBA" w14:textId="397E2289" w:rsidR="00182FB7" w:rsidRDefault="00182FB7">
      <w:pPr>
        <w:pStyle w:val="CommentText"/>
      </w:pPr>
      <w:r>
        <w:rPr>
          <w:rStyle w:val="CommentReference"/>
        </w:rPr>
        <w:annotationRef/>
      </w:r>
    </w:p>
  </w:comment>
  <w:comment w:id="200" w:author="Basu, Saumik" w:date="2021-10-22T16:41:00Z" w:initials="BS">
    <w:p w14:paraId="34AAE81C" w14:textId="772B2270" w:rsidR="00182FB7" w:rsidRDefault="00182FB7">
      <w:pPr>
        <w:pStyle w:val="CommentText"/>
      </w:pPr>
      <w:r>
        <w:rPr>
          <w:rStyle w:val="CommentReference"/>
        </w:rPr>
        <w:annotationRef/>
      </w:r>
      <w:bookmarkStart w:id="204" w:name="_Hlk89702649"/>
      <w:r>
        <w:t xml:space="preserve">I don’t really know, but one is the direct image and other one is an inverted one. We </w:t>
      </w:r>
      <w:r w:rsidR="00527864">
        <w:t>cannot</w:t>
      </w:r>
      <w:r>
        <w:t xml:space="preserve"> use the inverted pic of the gel and should be replaced by the </w:t>
      </w:r>
      <w:r w:rsidR="00527864">
        <w:t xml:space="preserve">original </w:t>
      </w:r>
      <w:r>
        <w:t xml:space="preserve">one. </w:t>
      </w:r>
      <w:r w:rsidR="00527864">
        <w:t xml:space="preserve">We also need to explain what these lanes are indicating for in the legends. Otherwise, it is very difficult to interpret the RT-PCR results. For example, what are the lanes PCR3 to 16 or all the full forms of the abbreviations listed in the first gel. What is PCR9 sample? After getting the details, it would be easier for me to interpret the gel result in “result section”.  </w:t>
      </w:r>
    </w:p>
    <w:bookmarkEnd w:id="204"/>
  </w:comment>
  <w:comment w:id="201" w:author="Liesl Oeller" w:date="2021-11-17T10:19:00Z" w:initials="LO">
    <w:p w14:paraId="3B021BE4" w14:textId="7964E477" w:rsidR="00FE4574" w:rsidRDefault="00FE4574">
      <w:pPr>
        <w:pStyle w:val="CommentText"/>
      </w:pPr>
      <w:r>
        <w:rPr>
          <w:rStyle w:val="CommentReference"/>
        </w:rPr>
        <w:annotationRef/>
      </w:r>
      <w:r>
        <w:t xml:space="preserve">Find another paper that uses rt </w:t>
      </w:r>
      <w:proofErr w:type="spellStart"/>
      <w:r>
        <w:t>pcr</w:t>
      </w:r>
      <w:proofErr w:type="spellEnd"/>
      <w:r>
        <w:t xml:space="preserve"> to detect viral pathogens in plants or insects. Use their figures as template</w:t>
      </w:r>
    </w:p>
  </w:comment>
  <w:comment w:id="202" w:author="Liesl Oeller" w:date="2021-12-06T18:24:00Z" w:initials="LO">
    <w:p w14:paraId="06AD373F" w14:textId="1A77CB33" w:rsidR="00EA1AF5" w:rsidRDefault="00EA1AF5">
      <w:pPr>
        <w:pStyle w:val="CommentText"/>
      </w:pPr>
      <w:r>
        <w:rPr>
          <w:rStyle w:val="CommentReference"/>
        </w:rPr>
        <w:annotationRef/>
      </w:r>
      <w:r>
        <w:t xml:space="preserve">This is just a template for reading gels. Do we even need this??? Rob wants as supplemental, but…idk. This just shows that all samples from this run were negative, and that the controls and ladder worked. We don’t necessarily need a key for the different sites in each lane, </w:t>
      </w:r>
      <w:proofErr w:type="spellStart"/>
      <w:r>
        <w:t>bc</w:t>
      </w:r>
      <w:proofErr w:type="spellEnd"/>
      <w:r>
        <w:t xml:space="preserve"> we’re just </w:t>
      </w:r>
      <w:proofErr w:type="spellStart"/>
      <w:r>
        <w:t>shoewing</w:t>
      </w:r>
      <w:proofErr w:type="spellEnd"/>
      <w:r>
        <w:t xml:space="preserve"> how to read a gel and not explaining the result from this specific gel. </w:t>
      </w:r>
    </w:p>
  </w:comment>
  <w:comment w:id="203" w:author="Liesl Oeller" w:date="2021-12-06T18:26:00Z" w:initials="LO">
    <w:p w14:paraId="61EF010A" w14:textId="4A9FFDB9" w:rsidR="00EA1AF5" w:rsidRDefault="00EA1AF5">
      <w:pPr>
        <w:pStyle w:val="CommentText"/>
      </w:pPr>
      <w:r>
        <w:rPr>
          <w:rStyle w:val="CommentReference"/>
        </w:rPr>
        <w:annotationRef/>
      </w:r>
      <w:r>
        <w:t xml:space="preserve">Inverted gel can be deleted.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74A7F6" w15:done="0"/>
  <w15:commentEx w15:paraId="6EDDCC02" w15:done="0"/>
  <w15:commentEx w15:paraId="1548D50B" w15:done="0"/>
  <w15:commentEx w15:paraId="5CB6079B" w15:done="0"/>
  <w15:commentEx w15:paraId="75364DA8" w15:done="0"/>
  <w15:commentEx w15:paraId="546ABB39" w15:paraIdParent="75364DA8" w15:done="0"/>
  <w15:commentEx w15:paraId="6A3FF506" w15:done="0"/>
  <w15:commentEx w15:paraId="4248E375" w15:done="0"/>
  <w15:commentEx w15:paraId="3C16669B" w15:done="0"/>
  <w15:commentEx w15:paraId="421BBE5C" w15:done="0"/>
  <w15:commentEx w15:paraId="7A2745F5" w15:done="0"/>
  <w15:commentEx w15:paraId="7BD933C5" w15:paraIdParent="7A2745F5" w15:done="0"/>
  <w15:commentEx w15:paraId="4163F196" w15:paraIdParent="7A2745F5" w15:done="0"/>
  <w15:commentEx w15:paraId="0F073D92" w15:paraIdParent="7A2745F5" w15:done="0"/>
  <w15:commentEx w15:paraId="0AF3C3C2" w15:done="0"/>
  <w15:commentEx w15:paraId="7EB7F6D0" w15:done="0"/>
  <w15:commentEx w15:paraId="056E49DC" w15:done="0"/>
  <w15:commentEx w15:paraId="1BE3CCE2" w15:paraIdParent="056E49DC" w15:done="0"/>
  <w15:commentEx w15:paraId="489F79A9" w15:done="0"/>
  <w15:commentEx w15:paraId="46071D11" w15:paraIdParent="489F79A9" w15:done="0"/>
  <w15:commentEx w15:paraId="47691EBC" w15:done="0"/>
  <w15:commentEx w15:paraId="7045AF72" w15:done="0"/>
  <w15:commentEx w15:paraId="36BC35FD" w15:done="0"/>
  <w15:commentEx w15:paraId="0B9A4CBA" w15:paraIdParent="36BC35FD" w15:done="0"/>
  <w15:commentEx w15:paraId="34AAE81C" w15:paraIdParent="36BC35FD" w15:done="0"/>
  <w15:commentEx w15:paraId="3B021BE4" w15:paraIdParent="36BC35FD" w15:done="0"/>
  <w15:commentEx w15:paraId="06AD373F" w15:paraIdParent="36BC35FD" w15:done="0"/>
  <w15:commentEx w15:paraId="61EF010A" w15:paraIdParent="36BC35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8C1AC" w16cex:dateUtc="2021-12-07T01:06:00Z"/>
  <w16cex:commentExtensible w16cex:durableId="25645B27" w16cex:dateUtc="2021-12-15T20:16:00Z"/>
  <w16cex:commentExtensible w16cex:durableId="25645AAF" w16cex:dateUtc="2021-12-15T20:14:00Z"/>
  <w16cex:commentExtensible w16cex:durableId="25645C6E" w16cex:dateUtc="2021-12-15T20:22:00Z"/>
  <w16cex:commentExtensible w16cex:durableId="251ABAA9" w16cex:dateUtc="2021-10-20T19:56:00Z"/>
  <w16cex:commentExtensible w16cex:durableId="251D584E" w16cex:dateUtc="2021-10-22T22:33:00Z"/>
  <w16cex:commentExtensible w16cex:durableId="25645E36" w16cex:dateUtc="2021-12-15T20:29:00Z"/>
  <w16cex:commentExtensible w16cex:durableId="25645FB1" w16cex:dateUtc="2021-12-15T20:36:00Z"/>
  <w16cex:commentExtensible w16cex:durableId="25646026" w16cex:dateUtc="2021-12-15T20:37:00Z"/>
  <w16cex:commentExtensible w16cex:durableId="2564606A" w16cex:dateUtc="2021-12-15T20:39:00Z"/>
  <w16cex:commentExtensible w16cex:durableId="251ABC6B" w16cex:dateUtc="2021-10-20T20:03:00Z"/>
  <w16cex:commentExtensible w16cex:durableId="251D6A91" w16cex:dateUtc="2021-10-22T23:51:00Z"/>
  <w16cex:commentExtensible w16cex:durableId="2558D3A6" w16cex:dateUtc="2021-12-07T02:23:00Z"/>
  <w16cex:commentExtensible w16cex:durableId="2564697D" w16cex:dateUtc="2021-12-15T21:17:00Z"/>
  <w16cex:commentExtensible w16cex:durableId="256469E7" w16cex:dateUtc="2021-12-15T21:19:00Z"/>
  <w16cex:commentExtensible w16cex:durableId="25646A75" w16cex:dateUtc="2021-12-15T21:21:00Z"/>
  <w16cex:commentExtensible w16cex:durableId="251ABCC9" w16cex:dateUtc="2021-10-20T20:05:00Z"/>
  <w16cex:commentExtensible w16cex:durableId="255A2871" w16cex:dateUtc="2021-12-08T02:37:00Z"/>
  <w16cex:commentExtensible w16cex:durableId="251ABCF2" w16cex:dateUtc="2021-10-20T20:06:00Z"/>
  <w16cex:commentExtensible w16cex:durableId="251D759E" w16cex:dateUtc="2021-10-23T00:38:00Z"/>
  <w16cex:commentExtensible w16cex:durableId="25646B8A" w16cex:dateUtc="2021-12-15T21:26:00Z"/>
  <w16cex:commentExtensible w16cex:durableId="25657ECF" w16cex:dateUtc="2021-12-16T17:01:00Z"/>
  <w16cex:commentExtensible w16cex:durableId="24A8FF2B" w16cex:dateUtc="2021-07-26T13:30:00Z"/>
  <w16cex:commentExtensible w16cex:durableId="251D6829" w16cex:dateUtc="2021-10-22T23:41:00Z"/>
  <w16cex:commentExtensible w16cex:durableId="251D684A" w16cex:dateUtc="2021-10-22T23:41:00Z"/>
  <w16cex:commentExtensible w16cex:durableId="253F55A6" w16cex:dateUtc="2021-11-17T18:19:00Z"/>
  <w16cex:commentExtensible w16cex:durableId="2558D3EA" w16cex:dateUtc="2021-12-07T02:24:00Z"/>
  <w16cex:commentExtensible w16cex:durableId="2558D452" w16cex:dateUtc="2021-12-07T02: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74A7F6" w16cid:durableId="2558C1AC"/>
  <w16cid:commentId w16cid:paraId="6EDDCC02" w16cid:durableId="25645B27"/>
  <w16cid:commentId w16cid:paraId="1548D50B" w16cid:durableId="25645AAF"/>
  <w16cid:commentId w16cid:paraId="5CB6079B" w16cid:durableId="25645C6E"/>
  <w16cid:commentId w16cid:paraId="75364DA8" w16cid:durableId="251ABAA9"/>
  <w16cid:commentId w16cid:paraId="546ABB39" w16cid:durableId="251D584E"/>
  <w16cid:commentId w16cid:paraId="6A3FF506" w16cid:durableId="25645E36"/>
  <w16cid:commentId w16cid:paraId="4248E375" w16cid:durableId="25645FB1"/>
  <w16cid:commentId w16cid:paraId="3C16669B" w16cid:durableId="25646026"/>
  <w16cid:commentId w16cid:paraId="421BBE5C" w16cid:durableId="2564606A"/>
  <w16cid:commentId w16cid:paraId="7A2745F5" w16cid:durableId="251ABC6B"/>
  <w16cid:commentId w16cid:paraId="7BD933C5" w16cid:durableId="251D6A91"/>
  <w16cid:commentId w16cid:paraId="4163F196" w16cid:durableId="2558D3A6"/>
  <w16cid:commentId w16cid:paraId="0F073D92" w16cid:durableId="2564697D"/>
  <w16cid:commentId w16cid:paraId="0AF3C3C2" w16cid:durableId="256469E7"/>
  <w16cid:commentId w16cid:paraId="7EB7F6D0" w16cid:durableId="25646A75"/>
  <w16cid:commentId w16cid:paraId="056E49DC" w16cid:durableId="251ABCC9"/>
  <w16cid:commentId w16cid:paraId="1BE3CCE2" w16cid:durableId="255A2871"/>
  <w16cid:commentId w16cid:paraId="489F79A9" w16cid:durableId="251ABCF2"/>
  <w16cid:commentId w16cid:paraId="46071D11" w16cid:durableId="251D759E"/>
  <w16cid:commentId w16cid:paraId="47691EBC" w16cid:durableId="25646B8A"/>
  <w16cid:commentId w16cid:paraId="7045AF72" w16cid:durableId="25657ECF"/>
  <w16cid:commentId w16cid:paraId="36BC35FD" w16cid:durableId="24A8FF2B"/>
  <w16cid:commentId w16cid:paraId="0B9A4CBA" w16cid:durableId="251D6829"/>
  <w16cid:commentId w16cid:paraId="34AAE81C" w16cid:durableId="251D684A"/>
  <w16cid:commentId w16cid:paraId="3B021BE4" w16cid:durableId="253F55A6"/>
  <w16cid:commentId w16cid:paraId="06AD373F" w16cid:durableId="2558D3EA"/>
  <w16cid:commentId w16cid:paraId="61EF010A" w16cid:durableId="2558D45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0859D8"/>
    <w:multiLevelType w:val="hybridMultilevel"/>
    <w:tmpl w:val="EFBA5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DFB6B8E"/>
    <w:multiLevelType w:val="hybridMultilevel"/>
    <w:tmpl w:val="35D45BC8"/>
    <w:lvl w:ilvl="0" w:tplc="0448A974">
      <w:start w:val="1"/>
      <w:numFmt w:val="upperLetter"/>
      <w:lvlText w:val="%1."/>
      <w:lvlJc w:val="left"/>
      <w:pPr>
        <w:ind w:left="108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esl Oeller">
    <w15:presenceInfo w15:providerId="Windows Live" w15:userId="905161d1c45ad9fa"/>
  </w15:person>
  <w15:person w15:author="Robert Clark">
    <w15:presenceInfo w15:providerId="None" w15:userId="Robert Clark"/>
  </w15:person>
  <w15:person w15:author="Basu, Saumik">
    <w15:presenceInfo w15:providerId="AD" w15:userId="S::pooja.malhotra@wsu.edu::089bf642-3c62-4122-8b67-f98f498853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3AF5"/>
    <w:rsid w:val="00010978"/>
    <w:rsid w:val="00015E3A"/>
    <w:rsid w:val="0001700E"/>
    <w:rsid w:val="000216D0"/>
    <w:rsid w:val="00032315"/>
    <w:rsid w:val="00035A64"/>
    <w:rsid w:val="00046F2C"/>
    <w:rsid w:val="00066103"/>
    <w:rsid w:val="0008342B"/>
    <w:rsid w:val="000877D5"/>
    <w:rsid w:val="000A5C9C"/>
    <w:rsid w:val="000B7EB4"/>
    <w:rsid w:val="000C553F"/>
    <w:rsid w:val="000D11AC"/>
    <w:rsid w:val="000D17D7"/>
    <w:rsid w:val="000D6B8F"/>
    <w:rsid w:val="000F37C2"/>
    <w:rsid w:val="000F4CAB"/>
    <w:rsid w:val="00100E59"/>
    <w:rsid w:val="0011034B"/>
    <w:rsid w:val="00114A70"/>
    <w:rsid w:val="00116729"/>
    <w:rsid w:val="0011794C"/>
    <w:rsid w:val="001213DB"/>
    <w:rsid w:val="0013027E"/>
    <w:rsid w:val="0013549D"/>
    <w:rsid w:val="00141A47"/>
    <w:rsid w:val="00153CFE"/>
    <w:rsid w:val="001619B4"/>
    <w:rsid w:val="00165330"/>
    <w:rsid w:val="00182FB7"/>
    <w:rsid w:val="00184354"/>
    <w:rsid w:val="0019120B"/>
    <w:rsid w:val="001A38B5"/>
    <w:rsid w:val="001A4D1A"/>
    <w:rsid w:val="001B0AEB"/>
    <w:rsid w:val="001B2C18"/>
    <w:rsid w:val="001C2E95"/>
    <w:rsid w:val="001C3275"/>
    <w:rsid w:val="001D2A27"/>
    <w:rsid w:val="001D43AC"/>
    <w:rsid w:val="001E08E2"/>
    <w:rsid w:val="001F11B4"/>
    <w:rsid w:val="001F31E4"/>
    <w:rsid w:val="001F6DC8"/>
    <w:rsid w:val="001F7384"/>
    <w:rsid w:val="00212DF2"/>
    <w:rsid w:val="002206FE"/>
    <w:rsid w:val="00226F14"/>
    <w:rsid w:val="00231983"/>
    <w:rsid w:val="00250D0C"/>
    <w:rsid w:val="00252907"/>
    <w:rsid w:val="00257591"/>
    <w:rsid w:val="002665FE"/>
    <w:rsid w:val="002734B2"/>
    <w:rsid w:val="00275372"/>
    <w:rsid w:val="00277255"/>
    <w:rsid w:val="00277BDD"/>
    <w:rsid w:val="00281CDD"/>
    <w:rsid w:val="002849F6"/>
    <w:rsid w:val="002A5B20"/>
    <w:rsid w:val="002D272C"/>
    <w:rsid w:val="002D5AE0"/>
    <w:rsid w:val="002E6FA0"/>
    <w:rsid w:val="002E7529"/>
    <w:rsid w:val="002F7FCA"/>
    <w:rsid w:val="0030120D"/>
    <w:rsid w:val="0030419B"/>
    <w:rsid w:val="0030641C"/>
    <w:rsid w:val="0030755C"/>
    <w:rsid w:val="00307561"/>
    <w:rsid w:val="0031486A"/>
    <w:rsid w:val="00330C41"/>
    <w:rsid w:val="00334621"/>
    <w:rsid w:val="003421D9"/>
    <w:rsid w:val="00343292"/>
    <w:rsid w:val="00350CC8"/>
    <w:rsid w:val="00366EB5"/>
    <w:rsid w:val="00372244"/>
    <w:rsid w:val="00376334"/>
    <w:rsid w:val="00386067"/>
    <w:rsid w:val="003A443C"/>
    <w:rsid w:val="003A5804"/>
    <w:rsid w:val="003A73CD"/>
    <w:rsid w:val="003B2B90"/>
    <w:rsid w:val="003B2DBC"/>
    <w:rsid w:val="003B70C7"/>
    <w:rsid w:val="003E2CDC"/>
    <w:rsid w:val="003F1175"/>
    <w:rsid w:val="003F3D56"/>
    <w:rsid w:val="003F5B32"/>
    <w:rsid w:val="00406022"/>
    <w:rsid w:val="00406953"/>
    <w:rsid w:val="004151BF"/>
    <w:rsid w:val="00423E04"/>
    <w:rsid w:val="00430761"/>
    <w:rsid w:val="004441C3"/>
    <w:rsid w:val="00447303"/>
    <w:rsid w:val="0045526C"/>
    <w:rsid w:val="004603D5"/>
    <w:rsid w:val="00476118"/>
    <w:rsid w:val="00482C49"/>
    <w:rsid w:val="004A092F"/>
    <w:rsid w:val="004A0B2F"/>
    <w:rsid w:val="004B17E4"/>
    <w:rsid w:val="004E2414"/>
    <w:rsid w:val="004F0350"/>
    <w:rsid w:val="004F3DDB"/>
    <w:rsid w:val="004F40B6"/>
    <w:rsid w:val="004F5FE5"/>
    <w:rsid w:val="00511748"/>
    <w:rsid w:val="00512B66"/>
    <w:rsid w:val="00527864"/>
    <w:rsid w:val="005532B6"/>
    <w:rsid w:val="00563A4B"/>
    <w:rsid w:val="0057384D"/>
    <w:rsid w:val="00576301"/>
    <w:rsid w:val="0057639E"/>
    <w:rsid w:val="00581CD5"/>
    <w:rsid w:val="005A6A49"/>
    <w:rsid w:val="005B4CA8"/>
    <w:rsid w:val="005C6737"/>
    <w:rsid w:val="005E15F2"/>
    <w:rsid w:val="005F0E6A"/>
    <w:rsid w:val="005F13D0"/>
    <w:rsid w:val="005F3D75"/>
    <w:rsid w:val="00602DF1"/>
    <w:rsid w:val="00617032"/>
    <w:rsid w:val="00620352"/>
    <w:rsid w:val="006247A1"/>
    <w:rsid w:val="00632A58"/>
    <w:rsid w:val="00646719"/>
    <w:rsid w:val="00655F8B"/>
    <w:rsid w:val="00656FD9"/>
    <w:rsid w:val="00660C79"/>
    <w:rsid w:val="00677816"/>
    <w:rsid w:val="00682F9B"/>
    <w:rsid w:val="00693771"/>
    <w:rsid w:val="006960A7"/>
    <w:rsid w:val="006A56BE"/>
    <w:rsid w:val="006B0C6C"/>
    <w:rsid w:val="006D76E9"/>
    <w:rsid w:val="006E22FC"/>
    <w:rsid w:val="00713487"/>
    <w:rsid w:val="00713AF5"/>
    <w:rsid w:val="00721A68"/>
    <w:rsid w:val="00761B56"/>
    <w:rsid w:val="00763ACC"/>
    <w:rsid w:val="00766E31"/>
    <w:rsid w:val="00767C7B"/>
    <w:rsid w:val="00776F03"/>
    <w:rsid w:val="007824FD"/>
    <w:rsid w:val="00784CFA"/>
    <w:rsid w:val="007D7995"/>
    <w:rsid w:val="007E3767"/>
    <w:rsid w:val="007E4583"/>
    <w:rsid w:val="007F3BA1"/>
    <w:rsid w:val="00827777"/>
    <w:rsid w:val="0084175A"/>
    <w:rsid w:val="00841D54"/>
    <w:rsid w:val="008457CA"/>
    <w:rsid w:val="00845A9B"/>
    <w:rsid w:val="00866A67"/>
    <w:rsid w:val="00866F7A"/>
    <w:rsid w:val="0087685C"/>
    <w:rsid w:val="008862E8"/>
    <w:rsid w:val="008910CA"/>
    <w:rsid w:val="008943C2"/>
    <w:rsid w:val="008A0C26"/>
    <w:rsid w:val="008B2421"/>
    <w:rsid w:val="008B77DD"/>
    <w:rsid w:val="008C5B97"/>
    <w:rsid w:val="008D0584"/>
    <w:rsid w:val="008D4F7B"/>
    <w:rsid w:val="008D570B"/>
    <w:rsid w:val="008D6C43"/>
    <w:rsid w:val="008D7BE3"/>
    <w:rsid w:val="008E09E4"/>
    <w:rsid w:val="00917C1F"/>
    <w:rsid w:val="009209F4"/>
    <w:rsid w:val="009252AF"/>
    <w:rsid w:val="009276F9"/>
    <w:rsid w:val="00927B4F"/>
    <w:rsid w:val="009362B4"/>
    <w:rsid w:val="00943D4A"/>
    <w:rsid w:val="00946C76"/>
    <w:rsid w:val="00946F21"/>
    <w:rsid w:val="009539F2"/>
    <w:rsid w:val="00953ED2"/>
    <w:rsid w:val="009545F0"/>
    <w:rsid w:val="00961FE5"/>
    <w:rsid w:val="00965050"/>
    <w:rsid w:val="00980395"/>
    <w:rsid w:val="00981771"/>
    <w:rsid w:val="00987E68"/>
    <w:rsid w:val="00990494"/>
    <w:rsid w:val="009B27F7"/>
    <w:rsid w:val="009B4C99"/>
    <w:rsid w:val="009B6E2C"/>
    <w:rsid w:val="009C355C"/>
    <w:rsid w:val="009C57FE"/>
    <w:rsid w:val="009C7806"/>
    <w:rsid w:val="009D0964"/>
    <w:rsid w:val="009E1839"/>
    <w:rsid w:val="009E2EEE"/>
    <w:rsid w:val="009E557C"/>
    <w:rsid w:val="009E717D"/>
    <w:rsid w:val="00A327EE"/>
    <w:rsid w:val="00A337C1"/>
    <w:rsid w:val="00A42F1B"/>
    <w:rsid w:val="00A46BC7"/>
    <w:rsid w:val="00A4730B"/>
    <w:rsid w:val="00A577D5"/>
    <w:rsid w:val="00A62B21"/>
    <w:rsid w:val="00A65BDC"/>
    <w:rsid w:val="00A73343"/>
    <w:rsid w:val="00A76B1B"/>
    <w:rsid w:val="00A86D74"/>
    <w:rsid w:val="00A943F5"/>
    <w:rsid w:val="00AA221F"/>
    <w:rsid w:val="00AB1040"/>
    <w:rsid w:val="00AD571B"/>
    <w:rsid w:val="00AE0067"/>
    <w:rsid w:val="00AE0EB1"/>
    <w:rsid w:val="00B11418"/>
    <w:rsid w:val="00B248BF"/>
    <w:rsid w:val="00B317E2"/>
    <w:rsid w:val="00B71FCA"/>
    <w:rsid w:val="00B755DD"/>
    <w:rsid w:val="00BB2F00"/>
    <w:rsid w:val="00BB6FD3"/>
    <w:rsid w:val="00BC4F44"/>
    <w:rsid w:val="00BD3CEB"/>
    <w:rsid w:val="00BE281D"/>
    <w:rsid w:val="00BE525E"/>
    <w:rsid w:val="00BE637D"/>
    <w:rsid w:val="00BE769A"/>
    <w:rsid w:val="00BE7B35"/>
    <w:rsid w:val="00BF5B06"/>
    <w:rsid w:val="00C0216D"/>
    <w:rsid w:val="00C107BB"/>
    <w:rsid w:val="00C10A1D"/>
    <w:rsid w:val="00C137F2"/>
    <w:rsid w:val="00C25E1C"/>
    <w:rsid w:val="00C33ABC"/>
    <w:rsid w:val="00C41456"/>
    <w:rsid w:val="00C41674"/>
    <w:rsid w:val="00C50273"/>
    <w:rsid w:val="00C84220"/>
    <w:rsid w:val="00C87886"/>
    <w:rsid w:val="00C91382"/>
    <w:rsid w:val="00CA1277"/>
    <w:rsid w:val="00CA70FA"/>
    <w:rsid w:val="00CC51DA"/>
    <w:rsid w:val="00CC70FA"/>
    <w:rsid w:val="00CD0A2C"/>
    <w:rsid w:val="00CD2DF5"/>
    <w:rsid w:val="00CE660E"/>
    <w:rsid w:val="00CF52EF"/>
    <w:rsid w:val="00CF793D"/>
    <w:rsid w:val="00D06DA9"/>
    <w:rsid w:val="00D2219B"/>
    <w:rsid w:val="00D229D9"/>
    <w:rsid w:val="00D6393B"/>
    <w:rsid w:val="00D83BD2"/>
    <w:rsid w:val="00D87ADA"/>
    <w:rsid w:val="00D9372E"/>
    <w:rsid w:val="00D963C4"/>
    <w:rsid w:val="00D978D9"/>
    <w:rsid w:val="00DA5D7D"/>
    <w:rsid w:val="00DB1E76"/>
    <w:rsid w:val="00DE1379"/>
    <w:rsid w:val="00DF36F0"/>
    <w:rsid w:val="00E02A40"/>
    <w:rsid w:val="00E048D3"/>
    <w:rsid w:val="00E05541"/>
    <w:rsid w:val="00E14D96"/>
    <w:rsid w:val="00E17A0C"/>
    <w:rsid w:val="00E2114F"/>
    <w:rsid w:val="00E21B3A"/>
    <w:rsid w:val="00E225BC"/>
    <w:rsid w:val="00E2348B"/>
    <w:rsid w:val="00E25EDC"/>
    <w:rsid w:val="00E33CBA"/>
    <w:rsid w:val="00E36F33"/>
    <w:rsid w:val="00E37B39"/>
    <w:rsid w:val="00E40676"/>
    <w:rsid w:val="00E41B57"/>
    <w:rsid w:val="00E44926"/>
    <w:rsid w:val="00E45984"/>
    <w:rsid w:val="00E51F5D"/>
    <w:rsid w:val="00E53A0B"/>
    <w:rsid w:val="00E566B9"/>
    <w:rsid w:val="00E576F9"/>
    <w:rsid w:val="00E724FC"/>
    <w:rsid w:val="00E739EA"/>
    <w:rsid w:val="00E826BC"/>
    <w:rsid w:val="00E90696"/>
    <w:rsid w:val="00EA1AF5"/>
    <w:rsid w:val="00EA5EBB"/>
    <w:rsid w:val="00EA76A8"/>
    <w:rsid w:val="00EA7F24"/>
    <w:rsid w:val="00EB42D2"/>
    <w:rsid w:val="00EB6F0D"/>
    <w:rsid w:val="00ED0A35"/>
    <w:rsid w:val="00ED0C99"/>
    <w:rsid w:val="00ED17E5"/>
    <w:rsid w:val="00EE0D6B"/>
    <w:rsid w:val="00EF51B3"/>
    <w:rsid w:val="00F02998"/>
    <w:rsid w:val="00F14B45"/>
    <w:rsid w:val="00F206B3"/>
    <w:rsid w:val="00F35843"/>
    <w:rsid w:val="00F55677"/>
    <w:rsid w:val="00F60B5B"/>
    <w:rsid w:val="00F66758"/>
    <w:rsid w:val="00F75682"/>
    <w:rsid w:val="00F75AFD"/>
    <w:rsid w:val="00F827BA"/>
    <w:rsid w:val="00F82867"/>
    <w:rsid w:val="00FA0BF5"/>
    <w:rsid w:val="00FA4907"/>
    <w:rsid w:val="00FAE764"/>
    <w:rsid w:val="00FB3797"/>
    <w:rsid w:val="00FB74B2"/>
    <w:rsid w:val="00FC4C65"/>
    <w:rsid w:val="00FC5CE4"/>
    <w:rsid w:val="00FE06BF"/>
    <w:rsid w:val="00FE1F7F"/>
    <w:rsid w:val="00FE4574"/>
    <w:rsid w:val="0170AEEA"/>
    <w:rsid w:val="021BB8EC"/>
    <w:rsid w:val="0239E1AC"/>
    <w:rsid w:val="02CBF149"/>
    <w:rsid w:val="05908F6D"/>
    <w:rsid w:val="060DC68E"/>
    <w:rsid w:val="064A6677"/>
    <w:rsid w:val="09147698"/>
    <w:rsid w:val="09782B23"/>
    <w:rsid w:val="0ABEAB95"/>
    <w:rsid w:val="0AD0ED6D"/>
    <w:rsid w:val="0F38AB3B"/>
    <w:rsid w:val="0FDD0179"/>
    <w:rsid w:val="10A4EA1C"/>
    <w:rsid w:val="10D87E26"/>
    <w:rsid w:val="11AF6012"/>
    <w:rsid w:val="12339234"/>
    <w:rsid w:val="12799DA9"/>
    <w:rsid w:val="14BEEAEC"/>
    <w:rsid w:val="15DE9D34"/>
    <w:rsid w:val="1709A2C6"/>
    <w:rsid w:val="17A726F9"/>
    <w:rsid w:val="17F4671A"/>
    <w:rsid w:val="18C08237"/>
    <w:rsid w:val="19B8EE8F"/>
    <w:rsid w:val="1B74798D"/>
    <w:rsid w:val="1B9AFD58"/>
    <w:rsid w:val="1F08C38F"/>
    <w:rsid w:val="1FE5301A"/>
    <w:rsid w:val="204291F8"/>
    <w:rsid w:val="20759846"/>
    <w:rsid w:val="21DE6259"/>
    <w:rsid w:val="2291D313"/>
    <w:rsid w:val="230040EC"/>
    <w:rsid w:val="2424E2CD"/>
    <w:rsid w:val="2698AB1F"/>
    <w:rsid w:val="2764A20A"/>
    <w:rsid w:val="27D23AA3"/>
    <w:rsid w:val="294E5A92"/>
    <w:rsid w:val="2955841D"/>
    <w:rsid w:val="296A934C"/>
    <w:rsid w:val="2BF65715"/>
    <w:rsid w:val="2C43EA4F"/>
    <w:rsid w:val="2D64DCFF"/>
    <w:rsid w:val="2D8033F1"/>
    <w:rsid w:val="2EA3BD04"/>
    <w:rsid w:val="303F8D65"/>
    <w:rsid w:val="31D99ED4"/>
    <w:rsid w:val="325CED79"/>
    <w:rsid w:val="3270F6D5"/>
    <w:rsid w:val="32E11F9B"/>
    <w:rsid w:val="362B6F4B"/>
    <w:rsid w:val="37E97CEC"/>
    <w:rsid w:val="382D2935"/>
    <w:rsid w:val="3AC88019"/>
    <w:rsid w:val="3AE35ED2"/>
    <w:rsid w:val="3AFA9690"/>
    <w:rsid w:val="3B6790F4"/>
    <w:rsid w:val="3B683931"/>
    <w:rsid w:val="3B86AEB3"/>
    <w:rsid w:val="3C22AC49"/>
    <w:rsid w:val="3D28D18D"/>
    <w:rsid w:val="3DCBC4E2"/>
    <w:rsid w:val="3DF5F66D"/>
    <w:rsid w:val="3E02E7D8"/>
    <w:rsid w:val="3E046007"/>
    <w:rsid w:val="3F0858DA"/>
    <w:rsid w:val="40ADCFB4"/>
    <w:rsid w:val="43E08BA8"/>
    <w:rsid w:val="489612C3"/>
    <w:rsid w:val="4A29A980"/>
    <w:rsid w:val="4A347955"/>
    <w:rsid w:val="4B462387"/>
    <w:rsid w:val="4C94144F"/>
    <w:rsid w:val="4D0EBDBA"/>
    <w:rsid w:val="4DE1031B"/>
    <w:rsid w:val="4E1C150B"/>
    <w:rsid w:val="507698AD"/>
    <w:rsid w:val="51462371"/>
    <w:rsid w:val="51FD1E81"/>
    <w:rsid w:val="527D3133"/>
    <w:rsid w:val="52826BFD"/>
    <w:rsid w:val="55C3EFAE"/>
    <w:rsid w:val="563AF695"/>
    <w:rsid w:val="5644E29F"/>
    <w:rsid w:val="584396E3"/>
    <w:rsid w:val="59097225"/>
    <w:rsid w:val="59478790"/>
    <w:rsid w:val="5AB439E3"/>
    <w:rsid w:val="5EDFAEAB"/>
    <w:rsid w:val="60073431"/>
    <w:rsid w:val="60A52A05"/>
    <w:rsid w:val="6217823E"/>
    <w:rsid w:val="64F6DC19"/>
    <w:rsid w:val="654EF02F"/>
    <w:rsid w:val="6661C856"/>
    <w:rsid w:val="66ABC981"/>
    <w:rsid w:val="6779948E"/>
    <w:rsid w:val="67E506A9"/>
    <w:rsid w:val="684799E2"/>
    <w:rsid w:val="6B3F921F"/>
    <w:rsid w:val="6BA418CA"/>
    <w:rsid w:val="6C836AB4"/>
    <w:rsid w:val="6CE9D2C4"/>
    <w:rsid w:val="6D40D9B7"/>
    <w:rsid w:val="70B42A92"/>
    <w:rsid w:val="70E6E990"/>
    <w:rsid w:val="717B25F6"/>
    <w:rsid w:val="729BC9C5"/>
    <w:rsid w:val="7794E89E"/>
    <w:rsid w:val="78870F9F"/>
    <w:rsid w:val="79CB16A2"/>
    <w:rsid w:val="7A29CF63"/>
    <w:rsid w:val="7B0EE63A"/>
    <w:rsid w:val="7B4D5C8E"/>
    <w:rsid w:val="7BF14D93"/>
    <w:rsid w:val="7F6AA845"/>
    <w:rsid w:val="7F71711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0494F"/>
  <w15:chartTrackingRefBased/>
  <w15:docId w15:val="{D73E602C-3DBD-45DC-9056-670F78C88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F24"/>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52907"/>
    <w:rPr>
      <w:sz w:val="16"/>
      <w:szCs w:val="16"/>
    </w:rPr>
  </w:style>
  <w:style w:type="paragraph" w:styleId="CommentText">
    <w:name w:val="annotation text"/>
    <w:basedOn w:val="Normal"/>
    <w:link w:val="CommentTextChar"/>
    <w:uiPriority w:val="99"/>
    <w:unhideWhenUsed/>
    <w:rsid w:val="00252907"/>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252907"/>
    <w:rPr>
      <w:sz w:val="20"/>
      <w:szCs w:val="20"/>
    </w:rPr>
  </w:style>
  <w:style w:type="character" w:styleId="Hyperlink">
    <w:name w:val="Hyperlink"/>
    <w:basedOn w:val="DefaultParagraphFont"/>
    <w:uiPriority w:val="99"/>
    <w:unhideWhenUsed/>
    <w:rsid w:val="00252907"/>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CA1277"/>
    <w:rPr>
      <w:b/>
      <w:bCs/>
    </w:rPr>
  </w:style>
  <w:style w:type="character" w:customStyle="1" w:styleId="CommentSubjectChar">
    <w:name w:val="Comment Subject Char"/>
    <w:basedOn w:val="CommentTextChar"/>
    <w:link w:val="CommentSubject"/>
    <w:uiPriority w:val="99"/>
    <w:semiHidden/>
    <w:rsid w:val="00CA1277"/>
    <w:rPr>
      <w:b/>
      <w:bCs/>
      <w:sz w:val="20"/>
      <w:szCs w:val="20"/>
    </w:rPr>
  </w:style>
  <w:style w:type="paragraph" w:styleId="ListParagraph">
    <w:name w:val="List Paragraph"/>
    <w:basedOn w:val="Normal"/>
    <w:uiPriority w:val="34"/>
    <w:qFormat/>
    <w:rsid w:val="00A62B21"/>
    <w:pPr>
      <w:spacing w:after="160" w:line="259" w:lineRule="auto"/>
      <w:ind w:left="720"/>
      <w:contextualSpacing/>
    </w:pPr>
    <w:rPr>
      <w:rFonts w:asciiTheme="minorHAnsi" w:eastAsiaTheme="minorHAnsi" w:hAnsiTheme="minorHAnsi" w:cstheme="minorBidi"/>
      <w:sz w:val="22"/>
      <w:szCs w:val="22"/>
    </w:rPr>
  </w:style>
  <w:style w:type="character" w:styleId="LineNumber">
    <w:name w:val="line number"/>
    <w:basedOn w:val="DefaultParagraphFont"/>
    <w:uiPriority w:val="99"/>
    <w:semiHidden/>
    <w:unhideWhenUsed/>
    <w:rsid w:val="00656FD9"/>
  </w:style>
  <w:style w:type="character" w:customStyle="1" w:styleId="UnresolvedMention1">
    <w:name w:val="Unresolved Mention1"/>
    <w:basedOn w:val="DefaultParagraphFont"/>
    <w:uiPriority w:val="99"/>
    <w:semiHidden/>
    <w:unhideWhenUsed/>
    <w:rsid w:val="00D06DA9"/>
    <w:rPr>
      <w:color w:val="605E5C"/>
      <w:shd w:val="clear" w:color="auto" w:fill="E1DFDD"/>
    </w:rPr>
  </w:style>
  <w:style w:type="paragraph" w:styleId="BalloonText">
    <w:name w:val="Balloon Text"/>
    <w:basedOn w:val="Normal"/>
    <w:link w:val="BalloonTextChar"/>
    <w:uiPriority w:val="99"/>
    <w:semiHidden/>
    <w:unhideWhenUsed/>
    <w:rsid w:val="00334621"/>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334621"/>
    <w:rPr>
      <w:rFonts w:ascii="Segoe UI" w:hAnsi="Segoe UI" w:cs="Segoe UI"/>
      <w:sz w:val="18"/>
      <w:szCs w:val="18"/>
    </w:rPr>
  </w:style>
  <w:style w:type="paragraph" w:styleId="NormalWeb">
    <w:name w:val="Normal (Web)"/>
    <w:basedOn w:val="Normal"/>
    <w:uiPriority w:val="99"/>
    <w:unhideWhenUsed/>
    <w:rsid w:val="00E21B3A"/>
    <w:pPr>
      <w:spacing w:before="100" w:beforeAutospacing="1" w:after="100" w:afterAutospacing="1"/>
    </w:pPr>
  </w:style>
  <w:style w:type="character" w:customStyle="1" w:styleId="apple-converted-space">
    <w:name w:val="apple-converted-space"/>
    <w:basedOn w:val="DefaultParagraphFont"/>
    <w:rsid w:val="00EA7F24"/>
  </w:style>
  <w:style w:type="paragraph" w:styleId="Revision">
    <w:name w:val="Revision"/>
    <w:hidden/>
    <w:uiPriority w:val="99"/>
    <w:semiHidden/>
    <w:rsid w:val="007D7995"/>
    <w:pPr>
      <w:spacing w:after="0"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F756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003190">
      <w:bodyDiv w:val="1"/>
      <w:marLeft w:val="0"/>
      <w:marRight w:val="0"/>
      <w:marTop w:val="0"/>
      <w:marBottom w:val="0"/>
      <w:divBdr>
        <w:top w:val="none" w:sz="0" w:space="0" w:color="auto"/>
        <w:left w:val="none" w:sz="0" w:space="0" w:color="auto"/>
        <w:bottom w:val="none" w:sz="0" w:space="0" w:color="auto"/>
        <w:right w:val="none" w:sz="0" w:space="0" w:color="auto"/>
      </w:divBdr>
      <w:divsChild>
        <w:div w:id="349842545">
          <w:marLeft w:val="0"/>
          <w:marRight w:val="0"/>
          <w:marTop w:val="0"/>
          <w:marBottom w:val="0"/>
          <w:divBdr>
            <w:top w:val="none" w:sz="0" w:space="0" w:color="auto"/>
            <w:left w:val="none" w:sz="0" w:space="0" w:color="auto"/>
            <w:bottom w:val="none" w:sz="0" w:space="0" w:color="auto"/>
            <w:right w:val="none" w:sz="0" w:space="0" w:color="auto"/>
          </w:divBdr>
          <w:divsChild>
            <w:div w:id="1417363037">
              <w:marLeft w:val="0"/>
              <w:marRight w:val="0"/>
              <w:marTop w:val="0"/>
              <w:marBottom w:val="0"/>
              <w:divBdr>
                <w:top w:val="none" w:sz="0" w:space="0" w:color="auto"/>
                <w:left w:val="none" w:sz="0" w:space="0" w:color="auto"/>
                <w:bottom w:val="none" w:sz="0" w:space="0" w:color="auto"/>
                <w:right w:val="none" w:sz="0" w:space="0" w:color="auto"/>
              </w:divBdr>
              <w:divsChild>
                <w:div w:id="173554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262807">
      <w:bodyDiv w:val="1"/>
      <w:marLeft w:val="0"/>
      <w:marRight w:val="0"/>
      <w:marTop w:val="0"/>
      <w:marBottom w:val="0"/>
      <w:divBdr>
        <w:top w:val="none" w:sz="0" w:space="0" w:color="auto"/>
        <w:left w:val="none" w:sz="0" w:space="0" w:color="auto"/>
        <w:bottom w:val="none" w:sz="0" w:space="0" w:color="auto"/>
        <w:right w:val="none" w:sz="0" w:space="0" w:color="auto"/>
      </w:divBdr>
    </w:div>
    <w:div w:id="503206017">
      <w:bodyDiv w:val="1"/>
      <w:marLeft w:val="0"/>
      <w:marRight w:val="0"/>
      <w:marTop w:val="0"/>
      <w:marBottom w:val="0"/>
      <w:divBdr>
        <w:top w:val="none" w:sz="0" w:space="0" w:color="auto"/>
        <w:left w:val="none" w:sz="0" w:space="0" w:color="auto"/>
        <w:bottom w:val="none" w:sz="0" w:space="0" w:color="auto"/>
        <w:right w:val="none" w:sz="0" w:space="0" w:color="auto"/>
      </w:divBdr>
    </w:div>
    <w:div w:id="643311918">
      <w:bodyDiv w:val="1"/>
      <w:marLeft w:val="0"/>
      <w:marRight w:val="0"/>
      <w:marTop w:val="0"/>
      <w:marBottom w:val="0"/>
      <w:divBdr>
        <w:top w:val="none" w:sz="0" w:space="0" w:color="auto"/>
        <w:left w:val="none" w:sz="0" w:space="0" w:color="auto"/>
        <w:bottom w:val="none" w:sz="0" w:space="0" w:color="auto"/>
        <w:right w:val="none" w:sz="0" w:space="0" w:color="auto"/>
      </w:divBdr>
    </w:div>
    <w:div w:id="669795128">
      <w:bodyDiv w:val="1"/>
      <w:marLeft w:val="0"/>
      <w:marRight w:val="0"/>
      <w:marTop w:val="0"/>
      <w:marBottom w:val="0"/>
      <w:divBdr>
        <w:top w:val="none" w:sz="0" w:space="0" w:color="auto"/>
        <w:left w:val="none" w:sz="0" w:space="0" w:color="auto"/>
        <w:bottom w:val="none" w:sz="0" w:space="0" w:color="auto"/>
        <w:right w:val="none" w:sz="0" w:space="0" w:color="auto"/>
      </w:divBdr>
    </w:div>
    <w:div w:id="672342025">
      <w:bodyDiv w:val="1"/>
      <w:marLeft w:val="0"/>
      <w:marRight w:val="0"/>
      <w:marTop w:val="0"/>
      <w:marBottom w:val="0"/>
      <w:divBdr>
        <w:top w:val="none" w:sz="0" w:space="0" w:color="auto"/>
        <w:left w:val="none" w:sz="0" w:space="0" w:color="auto"/>
        <w:bottom w:val="none" w:sz="0" w:space="0" w:color="auto"/>
        <w:right w:val="none" w:sz="0" w:space="0" w:color="auto"/>
      </w:divBdr>
    </w:div>
    <w:div w:id="727607513">
      <w:bodyDiv w:val="1"/>
      <w:marLeft w:val="0"/>
      <w:marRight w:val="0"/>
      <w:marTop w:val="0"/>
      <w:marBottom w:val="0"/>
      <w:divBdr>
        <w:top w:val="none" w:sz="0" w:space="0" w:color="auto"/>
        <w:left w:val="none" w:sz="0" w:space="0" w:color="auto"/>
        <w:bottom w:val="none" w:sz="0" w:space="0" w:color="auto"/>
        <w:right w:val="none" w:sz="0" w:space="0" w:color="auto"/>
      </w:divBdr>
    </w:div>
    <w:div w:id="791245683">
      <w:bodyDiv w:val="1"/>
      <w:marLeft w:val="0"/>
      <w:marRight w:val="0"/>
      <w:marTop w:val="0"/>
      <w:marBottom w:val="0"/>
      <w:divBdr>
        <w:top w:val="none" w:sz="0" w:space="0" w:color="auto"/>
        <w:left w:val="none" w:sz="0" w:space="0" w:color="auto"/>
        <w:bottom w:val="none" w:sz="0" w:space="0" w:color="auto"/>
        <w:right w:val="none" w:sz="0" w:space="0" w:color="auto"/>
      </w:divBdr>
    </w:div>
    <w:div w:id="819419270">
      <w:bodyDiv w:val="1"/>
      <w:marLeft w:val="0"/>
      <w:marRight w:val="0"/>
      <w:marTop w:val="0"/>
      <w:marBottom w:val="0"/>
      <w:divBdr>
        <w:top w:val="none" w:sz="0" w:space="0" w:color="auto"/>
        <w:left w:val="none" w:sz="0" w:space="0" w:color="auto"/>
        <w:bottom w:val="none" w:sz="0" w:space="0" w:color="auto"/>
        <w:right w:val="none" w:sz="0" w:space="0" w:color="auto"/>
      </w:divBdr>
    </w:div>
    <w:div w:id="857038571">
      <w:bodyDiv w:val="1"/>
      <w:marLeft w:val="0"/>
      <w:marRight w:val="0"/>
      <w:marTop w:val="0"/>
      <w:marBottom w:val="0"/>
      <w:divBdr>
        <w:top w:val="none" w:sz="0" w:space="0" w:color="auto"/>
        <w:left w:val="none" w:sz="0" w:space="0" w:color="auto"/>
        <w:bottom w:val="none" w:sz="0" w:space="0" w:color="auto"/>
        <w:right w:val="none" w:sz="0" w:space="0" w:color="auto"/>
      </w:divBdr>
    </w:div>
    <w:div w:id="1029719524">
      <w:bodyDiv w:val="1"/>
      <w:marLeft w:val="0"/>
      <w:marRight w:val="0"/>
      <w:marTop w:val="0"/>
      <w:marBottom w:val="0"/>
      <w:divBdr>
        <w:top w:val="none" w:sz="0" w:space="0" w:color="auto"/>
        <w:left w:val="none" w:sz="0" w:space="0" w:color="auto"/>
        <w:bottom w:val="none" w:sz="0" w:space="0" w:color="auto"/>
        <w:right w:val="none" w:sz="0" w:space="0" w:color="auto"/>
      </w:divBdr>
    </w:div>
    <w:div w:id="1110473259">
      <w:bodyDiv w:val="1"/>
      <w:marLeft w:val="0"/>
      <w:marRight w:val="0"/>
      <w:marTop w:val="0"/>
      <w:marBottom w:val="0"/>
      <w:divBdr>
        <w:top w:val="none" w:sz="0" w:space="0" w:color="auto"/>
        <w:left w:val="none" w:sz="0" w:space="0" w:color="auto"/>
        <w:bottom w:val="none" w:sz="0" w:space="0" w:color="auto"/>
        <w:right w:val="none" w:sz="0" w:space="0" w:color="auto"/>
      </w:divBdr>
    </w:div>
    <w:div w:id="1361010887">
      <w:bodyDiv w:val="1"/>
      <w:marLeft w:val="0"/>
      <w:marRight w:val="0"/>
      <w:marTop w:val="0"/>
      <w:marBottom w:val="0"/>
      <w:divBdr>
        <w:top w:val="none" w:sz="0" w:space="0" w:color="auto"/>
        <w:left w:val="none" w:sz="0" w:space="0" w:color="auto"/>
        <w:bottom w:val="none" w:sz="0" w:space="0" w:color="auto"/>
        <w:right w:val="none" w:sz="0" w:space="0" w:color="auto"/>
      </w:divBdr>
    </w:div>
    <w:div w:id="1450054313">
      <w:bodyDiv w:val="1"/>
      <w:marLeft w:val="0"/>
      <w:marRight w:val="0"/>
      <w:marTop w:val="0"/>
      <w:marBottom w:val="0"/>
      <w:divBdr>
        <w:top w:val="none" w:sz="0" w:space="0" w:color="auto"/>
        <w:left w:val="none" w:sz="0" w:space="0" w:color="auto"/>
        <w:bottom w:val="none" w:sz="0" w:space="0" w:color="auto"/>
        <w:right w:val="none" w:sz="0" w:space="0" w:color="auto"/>
      </w:divBdr>
    </w:div>
    <w:div w:id="1468089287">
      <w:bodyDiv w:val="1"/>
      <w:marLeft w:val="0"/>
      <w:marRight w:val="0"/>
      <w:marTop w:val="0"/>
      <w:marBottom w:val="0"/>
      <w:divBdr>
        <w:top w:val="none" w:sz="0" w:space="0" w:color="auto"/>
        <w:left w:val="none" w:sz="0" w:space="0" w:color="auto"/>
        <w:bottom w:val="none" w:sz="0" w:space="0" w:color="auto"/>
        <w:right w:val="none" w:sz="0" w:space="0" w:color="auto"/>
      </w:divBdr>
      <w:divsChild>
        <w:div w:id="1119834730">
          <w:marLeft w:val="0"/>
          <w:marRight w:val="0"/>
          <w:marTop w:val="0"/>
          <w:marBottom w:val="0"/>
          <w:divBdr>
            <w:top w:val="none" w:sz="0" w:space="0" w:color="auto"/>
            <w:left w:val="none" w:sz="0" w:space="0" w:color="auto"/>
            <w:bottom w:val="none" w:sz="0" w:space="0" w:color="auto"/>
            <w:right w:val="none" w:sz="0" w:space="0" w:color="auto"/>
          </w:divBdr>
          <w:divsChild>
            <w:div w:id="991249174">
              <w:marLeft w:val="0"/>
              <w:marRight w:val="0"/>
              <w:marTop w:val="0"/>
              <w:marBottom w:val="0"/>
              <w:divBdr>
                <w:top w:val="none" w:sz="0" w:space="0" w:color="auto"/>
                <w:left w:val="none" w:sz="0" w:space="0" w:color="auto"/>
                <w:bottom w:val="none" w:sz="0" w:space="0" w:color="auto"/>
                <w:right w:val="none" w:sz="0" w:space="0" w:color="auto"/>
              </w:divBdr>
              <w:divsChild>
                <w:div w:id="25363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515080">
      <w:bodyDiv w:val="1"/>
      <w:marLeft w:val="0"/>
      <w:marRight w:val="0"/>
      <w:marTop w:val="0"/>
      <w:marBottom w:val="0"/>
      <w:divBdr>
        <w:top w:val="none" w:sz="0" w:space="0" w:color="auto"/>
        <w:left w:val="none" w:sz="0" w:space="0" w:color="auto"/>
        <w:bottom w:val="none" w:sz="0" w:space="0" w:color="auto"/>
        <w:right w:val="none" w:sz="0" w:space="0" w:color="auto"/>
      </w:divBdr>
    </w:div>
    <w:div w:id="1500078822">
      <w:bodyDiv w:val="1"/>
      <w:marLeft w:val="0"/>
      <w:marRight w:val="0"/>
      <w:marTop w:val="0"/>
      <w:marBottom w:val="0"/>
      <w:divBdr>
        <w:top w:val="none" w:sz="0" w:space="0" w:color="auto"/>
        <w:left w:val="none" w:sz="0" w:space="0" w:color="auto"/>
        <w:bottom w:val="none" w:sz="0" w:space="0" w:color="auto"/>
        <w:right w:val="none" w:sz="0" w:space="0" w:color="auto"/>
      </w:divBdr>
      <w:divsChild>
        <w:div w:id="1771469321">
          <w:marLeft w:val="0"/>
          <w:marRight w:val="0"/>
          <w:marTop w:val="0"/>
          <w:marBottom w:val="0"/>
          <w:divBdr>
            <w:top w:val="none" w:sz="0" w:space="0" w:color="auto"/>
            <w:left w:val="none" w:sz="0" w:space="0" w:color="auto"/>
            <w:bottom w:val="none" w:sz="0" w:space="0" w:color="auto"/>
            <w:right w:val="none" w:sz="0" w:space="0" w:color="auto"/>
          </w:divBdr>
          <w:divsChild>
            <w:div w:id="1395816946">
              <w:marLeft w:val="0"/>
              <w:marRight w:val="0"/>
              <w:marTop w:val="0"/>
              <w:marBottom w:val="0"/>
              <w:divBdr>
                <w:top w:val="none" w:sz="0" w:space="0" w:color="auto"/>
                <w:left w:val="none" w:sz="0" w:space="0" w:color="auto"/>
                <w:bottom w:val="none" w:sz="0" w:space="0" w:color="auto"/>
                <w:right w:val="none" w:sz="0" w:space="0" w:color="auto"/>
              </w:divBdr>
              <w:divsChild>
                <w:div w:id="95552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8047">
      <w:bodyDiv w:val="1"/>
      <w:marLeft w:val="0"/>
      <w:marRight w:val="0"/>
      <w:marTop w:val="0"/>
      <w:marBottom w:val="0"/>
      <w:divBdr>
        <w:top w:val="none" w:sz="0" w:space="0" w:color="auto"/>
        <w:left w:val="none" w:sz="0" w:space="0" w:color="auto"/>
        <w:bottom w:val="none" w:sz="0" w:space="0" w:color="auto"/>
        <w:right w:val="none" w:sz="0" w:space="0" w:color="auto"/>
      </w:divBdr>
    </w:div>
    <w:div w:id="1609656990">
      <w:bodyDiv w:val="1"/>
      <w:marLeft w:val="0"/>
      <w:marRight w:val="0"/>
      <w:marTop w:val="0"/>
      <w:marBottom w:val="0"/>
      <w:divBdr>
        <w:top w:val="none" w:sz="0" w:space="0" w:color="auto"/>
        <w:left w:val="none" w:sz="0" w:space="0" w:color="auto"/>
        <w:bottom w:val="none" w:sz="0" w:space="0" w:color="auto"/>
        <w:right w:val="none" w:sz="0" w:space="0" w:color="auto"/>
      </w:divBdr>
    </w:div>
    <w:div w:id="1754160417">
      <w:bodyDiv w:val="1"/>
      <w:marLeft w:val="0"/>
      <w:marRight w:val="0"/>
      <w:marTop w:val="0"/>
      <w:marBottom w:val="0"/>
      <w:divBdr>
        <w:top w:val="none" w:sz="0" w:space="0" w:color="auto"/>
        <w:left w:val="none" w:sz="0" w:space="0" w:color="auto"/>
        <w:bottom w:val="none" w:sz="0" w:space="0" w:color="auto"/>
        <w:right w:val="none" w:sz="0" w:space="0" w:color="auto"/>
      </w:divBdr>
    </w:div>
    <w:div w:id="1756783666">
      <w:bodyDiv w:val="1"/>
      <w:marLeft w:val="0"/>
      <w:marRight w:val="0"/>
      <w:marTop w:val="0"/>
      <w:marBottom w:val="0"/>
      <w:divBdr>
        <w:top w:val="none" w:sz="0" w:space="0" w:color="auto"/>
        <w:left w:val="none" w:sz="0" w:space="0" w:color="auto"/>
        <w:bottom w:val="none" w:sz="0" w:space="0" w:color="auto"/>
        <w:right w:val="none" w:sz="0" w:space="0" w:color="auto"/>
      </w:divBdr>
    </w:div>
    <w:div w:id="1862013732">
      <w:bodyDiv w:val="1"/>
      <w:marLeft w:val="0"/>
      <w:marRight w:val="0"/>
      <w:marTop w:val="0"/>
      <w:marBottom w:val="0"/>
      <w:divBdr>
        <w:top w:val="none" w:sz="0" w:space="0" w:color="auto"/>
        <w:left w:val="none" w:sz="0" w:space="0" w:color="auto"/>
        <w:bottom w:val="none" w:sz="0" w:space="0" w:color="auto"/>
        <w:right w:val="none" w:sz="0" w:space="0" w:color="auto"/>
      </w:divBdr>
    </w:div>
    <w:div w:id="1900356886">
      <w:bodyDiv w:val="1"/>
      <w:marLeft w:val="0"/>
      <w:marRight w:val="0"/>
      <w:marTop w:val="0"/>
      <w:marBottom w:val="0"/>
      <w:divBdr>
        <w:top w:val="none" w:sz="0" w:space="0" w:color="auto"/>
        <w:left w:val="none" w:sz="0" w:space="0" w:color="auto"/>
        <w:bottom w:val="none" w:sz="0" w:space="0" w:color="auto"/>
        <w:right w:val="none" w:sz="0" w:space="0" w:color="auto"/>
      </w:divBdr>
      <w:divsChild>
        <w:div w:id="1993676961">
          <w:marLeft w:val="0"/>
          <w:marRight w:val="0"/>
          <w:marTop w:val="0"/>
          <w:marBottom w:val="0"/>
          <w:divBdr>
            <w:top w:val="none" w:sz="0" w:space="0" w:color="auto"/>
            <w:left w:val="none" w:sz="0" w:space="0" w:color="auto"/>
            <w:bottom w:val="none" w:sz="0" w:space="0" w:color="auto"/>
            <w:right w:val="none" w:sz="0" w:space="0" w:color="auto"/>
          </w:divBdr>
          <w:divsChild>
            <w:div w:id="1230077170">
              <w:marLeft w:val="0"/>
              <w:marRight w:val="0"/>
              <w:marTop w:val="0"/>
              <w:marBottom w:val="0"/>
              <w:divBdr>
                <w:top w:val="none" w:sz="0" w:space="0" w:color="auto"/>
                <w:left w:val="none" w:sz="0" w:space="0" w:color="auto"/>
                <w:bottom w:val="none" w:sz="0" w:space="0" w:color="auto"/>
                <w:right w:val="none" w:sz="0" w:space="0" w:color="auto"/>
              </w:divBdr>
              <w:divsChild>
                <w:div w:id="48647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640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extension.uidaho.edu/publishing/pdf/BUL/BUL901.pdf"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doi.org/10.1371/journal.pone.0091678" TargetMode="External"/><Relationship Id="rId18" Type="http://schemas.openxmlformats.org/officeDocument/2006/relationships/hyperlink" Target="https://doi.org/10.1007/978-90-481-8601-3" TargetMode="External"/><Relationship Id="rId26" Type="http://schemas.openxmlformats.org/officeDocument/2006/relationships/hyperlink" Target="https://doi.org/10.1093/jee/50.6.770" TargetMode="External"/><Relationship Id="rId39" Type="http://schemas.openxmlformats.org/officeDocument/2006/relationships/hyperlink" Target="https://doi.org/10.1093/ee/nvz033" TargetMode="External"/><Relationship Id="rId21" Type="http://schemas.openxmlformats.org/officeDocument/2006/relationships/hyperlink" Target="https://doi.org/10.1081/CSS-120030595" TargetMode="External"/><Relationship Id="rId34" Type="http://schemas.openxmlformats.org/officeDocument/2006/relationships/hyperlink" Target="https://doi.org/10.1146/annurev-phyto-080417-050133" TargetMode="External"/><Relationship Id="rId42" Type="http://schemas.openxmlformats.org/officeDocument/2006/relationships/hyperlink" Target="https://doi.org/10.1111/j.1672-9609.2005.00007.x" TargetMode="External"/><Relationship Id="rId47" Type="http://schemas.openxmlformats.org/officeDocument/2006/relationships/image" Target="media/image5.svg"/><Relationship Id="rId50" Type="http://schemas.openxmlformats.org/officeDocument/2006/relationships/image" Target="media/image8.png"/><Relationship Id="rId55" Type="http://schemas.microsoft.com/office/2011/relationships/people" Target="people.xml"/><Relationship Id="rId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hyperlink" Target="https://doi.org/10.1002/ecy.2449" TargetMode="External"/><Relationship Id="rId29" Type="http://schemas.openxmlformats.org/officeDocument/2006/relationships/hyperlink" Target="https://doi.org/10.1094/PDIS-02-11-0089" TargetMode="External"/><Relationship Id="rId11" Type="http://schemas.openxmlformats.org/officeDocument/2006/relationships/hyperlink" Target="https://www.legumevirusproject.org/" TargetMode="External"/><Relationship Id="rId24" Type="http://schemas.openxmlformats.org/officeDocument/2006/relationships/hyperlink" Target="https://doi.org/10.1023/A:1007915408590" TargetMode="External"/><Relationship Id="rId32" Type="http://schemas.openxmlformats.org/officeDocument/2006/relationships/hyperlink" Target="https://doi.org/10.1093/jee/toy188" TargetMode="External"/><Relationship Id="rId37" Type="http://schemas.openxmlformats.org/officeDocument/2006/relationships/hyperlink" Target="https://doi.org/10.1603/0046-225X(2008)37%5b592:EOAAWH%5d2.0.CO;2" TargetMode="External"/><Relationship Id="rId40" Type="http://schemas.openxmlformats.org/officeDocument/2006/relationships/hyperlink" Target="https://doi.org/10.1093/ee/24.2.332" TargetMode="External"/><Relationship Id="rId45" Type="http://schemas.openxmlformats.org/officeDocument/2006/relationships/image" Target="media/image3.svg"/><Relationship Id="rId53" Type="http://schemas.openxmlformats.org/officeDocument/2006/relationships/image" Target="media/image11.png"/><Relationship Id="rId5" Type="http://schemas.openxmlformats.org/officeDocument/2006/relationships/webSettings" Target="webSettings.xml"/><Relationship Id="rId10" Type="http://schemas.microsoft.com/office/2018/08/relationships/commentsExtensible" Target="commentsExtensible.xml"/><Relationship Id="rId19" Type="http://schemas.openxmlformats.org/officeDocument/2006/relationships/hyperlink" Target="https://doi.org/10.1111/jen.12724" TargetMode="External"/><Relationship Id="rId31" Type="http://schemas.openxmlformats.org/officeDocument/2006/relationships/hyperlink" Target="https://doi.org/10.1146/annurev.ento.49.061802.123218" TargetMode="External"/><Relationship Id="rId44" Type="http://schemas.openxmlformats.org/officeDocument/2006/relationships/image" Target="media/image2.png"/><Relationship Id="rId52" Type="http://schemas.openxmlformats.org/officeDocument/2006/relationships/image" Target="media/image10.jpe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hyperlink" Target="https://doi.org/10.1046/j.0021-8901.2007.01332.x" TargetMode="External"/><Relationship Id="rId22" Type="http://schemas.openxmlformats.org/officeDocument/2006/relationships/hyperlink" Target="https://doi.org/10.1111/1365-2664.12693" TargetMode="External"/><Relationship Id="rId27" Type="http://schemas.openxmlformats.org/officeDocument/2006/relationships/hyperlink" Target="https://doi.org/10.1093/ee/25.1.68" TargetMode="External"/><Relationship Id="rId30" Type="http://schemas.openxmlformats.org/officeDocument/2006/relationships/hyperlink" Target="https://doi.org/10.1603/0013-8746(2008)101%5b769:ACOFST%5d2.0.CO;2" TargetMode="External"/><Relationship Id="rId35" Type="http://schemas.openxmlformats.org/officeDocument/2006/relationships/hyperlink" Target="https://doi.org/10.1146/annurev.ento.51.110104.151107" TargetMode="External"/><Relationship Id="rId43" Type="http://schemas.openxmlformats.org/officeDocument/2006/relationships/image" Target="media/image1.png"/><Relationship Id="rId48" Type="http://schemas.openxmlformats.org/officeDocument/2006/relationships/image" Target="media/image6.png"/><Relationship Id="rId56"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9.png"/><Relationship Id="rId3" Type="http://schemas.openxmlformats.org/officeDocument/2006/relationships/styles" Target="styles.xml"/><Relationship Id="rId12" Type="http://schemas.openxmlformats.org/officeDocument/2006/relationships/hyperlink" Target="https://doi.org/10.1046/j.1439-037X.1999.00249.x" TargetMode="External"/><Relationship Id="rId17" Type="http://schemas.openxmlformats.org/officeDocument/2006/relationships/hyperlink" Target="https://doi.org/10.1002/ecy.2879" TargetMode="External"/><Relationship Id="rId25" Type="http://schemas.openxmlformats.org/officeDocument/2006/relationships/hyperlink" Target="https://doi.org/10.1111/j.1752-4598.2009.00061.x" TargetMode="External"/><Relationship Id="rId33" Type="http://schemas.openxmlformats.org/officeDocument/2006/relationships/hyperlink" Target="https://doi.org/10.1016/j.foreco.2007.11.031" TargetMode="External"/><Relationship Id="rId38" Type="http://schemas.openxmlformats.org/officeDocument/2006/relationships/hyperlink" Target="https://doi.org/10.2134/agronj2004.1266" TargetMode="External"/><Relationship Id="rId46" Type="http://schemas.openxmlformats.org/officeDocument/2006/relationships/image" Target="media/image4.png"/><Relationship Id="rId20" Type="http://schemas.openxmlformats.org/officeDocument/2006/relationships/hyperlink" Target="https://doi.org/10.1111/aab.12239" TargetMode="External"/><Relationship Id="rId41" Type="http://schemas.openxmlformats.org/officeDocument/2006/relationships/hyperlink" Target="https://doi.org/10.1111/mpp.12946"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robert.e.clark@wsu.edu" TargetMode="External"/><Relationship Id="rId15" Type="http://schemas.openxmlformats.org/officeDocument/2006/relationships/hyperlink" Target="https://doi.org/10.1890/14-0250.1" TargetMode="External"/><Relationship Id="rId23" Type="http://schemas.openxmlformats.org/officeDocument/2006/relationships/hyperlink" Target="https://doi.org/10.1016/0167-8809(94)00534-L" TargetMode="External"/><Relationship Id="rId28" Type="http://schemas.openxmlformats.org/officeDocument/2006/relationships/hyperlink" Target="https://doi.org/10.2134/agronj2009.0183" TargetMode="External"/><Relationship Id="rId36" Type="http://schemas.openxmlformats.org/officeDocument/2006/relationships/hyperlink" Target="https://doi.org/10.1016/S0065-3527(06)67012-7" TargetMode="External"/><Relationship Id="rId49" Type="http://schemas.openxmlformats.org/officeDocument/2006/relationships/image" Target="media/image7.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49C95-9CD2-4DC4-9E41-CE99BD6D5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TotalTime>
  <Pages>29</Pages>
  <Words>5812</Words>
  <Characters>33131</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38866</CharactersWithSpaces>
  <SharedDoc>false</SharedDoc>
  <HLinks>
    <vt:vector size="180" baseType="variant">
      <vt:variant>
        <vt:i4>5570582</vt:i4>
      </vt:variant>
      <vt:variant>
        <vt:i4>87</vt:i4>
      </vt:variant>
      <vt:variant>
        <vt:i4>0</vt:i4>
      </vt:variant>
      <vt:variant>
        <vt:i4>5</vt:i4>
      </vt:variant>
      <vt:variant>
        <vt:lpwstr>https://doi.org/10.1111/j.1672-9609.2005.00007.x</vt:lpwstr>
      </vt:variant>
      <vt:variant>
        <vt:lpwstr/>
      </vt:variant>
      <vt:variant>
        <vt:i4>4849743</vt:i4>
      </vt:variant>
      <vt:variant>
        <vt:i4>84</vt:i4>
      </vt:variant>
      <vt:variant>
        <vt:i4>0</vt:i4>
      </vt:variant>
      <vt:variant>
        <vt:i4>5</vt:i4>
      </vt:variant>
      <vt:variant>
        <vt:lpwstr>https://doi.org/10.1111/mpp.12946</vt:lpwstr>
      </vt:variant>
      <vt:variant>
        <vt:lpwstr/>
      </vt:variant>
      <vt:variant>
        <vt:i4>8257574</vt:i4>
      </vt:variant>
      <vt:variant>
        <vt:i4>81</vt:i4>
      </vt:variant>
      <vt:variant>
        <vt:i4>0</vt:i4>
      </vt:variant>
      <vt:variant>
        <vt:i4>5</vt:i4>
      </vt:variant>
      <vt:variant>
        <vt:lpwstr>https://doi.org/10.1093/ee/24.2.332</vt:lpwstr>
      </vt:variant>
      <vt:variant>
        <vt:lpwstr/>
      </vt:variant>
      <vt:variant>
        <vt:i4>5767253</vt:i4>
      </vt:variant>
      <vt:variant>
        <vt:i4>78</vt:i4>
      </vt:variant>
      <vt:variant>
        <vt:i4>0</vt:i4>
      </vt:variant>
      <vt:variant>
        <vt:i4>5</vt:i4>
      </vt:variant>
      <vt:variant>
        <vt:lpwstr>https://doi.org/10.1093/ee/nvz033</vt:lpwstr>
      </vt:variant>
      <vt:variant>
        <vt:lpwstr/>
      </vt:variant>
      <vt:variant>
        <vt:i4>7471164</vt:i4>
      </vt:variant>
      <vt:variant>
        <vt:i4>75</vt:i4>
      </vt:variant>
      <vt:variant>
        <vt:i4>0</vt:i4>
      </vt:variant>
      <vt:variant>
        <vt:i4>5</vt:i4>
      </vt:variant>
      <vt:variant>
        <vt:lpwstr>https://doi.org/10.2134/agronj2004.1266</vt:lpwstr>
      </vt:variant>
      <vt:variant>
        <vt:lpwstr/>
      </vt:variant>
      <vt:variant>
        <vt:i4>4980815</vt:i4>
      </vt:variant>
      <vt:variant>
        <vt:i4>72</vt:i4>
      </vt:variant>
      <vt:variant>
        <vt:i4>0</vt:i4>
      </vt:variant>
      <vt:variant>
        <vt:i4>5</vt:i4>
      </vt:variant>
      <vt:variant>
        <vt:lpwstr>https://doi.org/10.1603/0046-225X(2008)37%5b592:EOAAWH%5d2.0.CO;2</vt:lpwstr>
      </vt:variant>
      <vt:variant>
        <vt:lpwstr/>
      </vt:variant>
      <vt:variant>
        <vt:i4>589825</vt:i4>
      </vt:variant>
      <vt:variant>
        <vt:i4>69</vt:i4>
      </vt:variant>
      <vt:variant>
        <vt:i4>0</vt:i4>
      </vt:variant>
      <vt:variant>
        <vt:i4>5</vt:i4>
      </vt:variant>
      <vt:variant>
        <vt:lpwstr>https://doi.org/10.1016/S0065-3527(06)67012-7</vt:lpwstr>
      </vt:variant>
      <vt:variant>
        <vt:lpwstr/>
      </vt:variant>
      <vt:variant>
        <vt:i4>5832771</vt:i4>
      </vt:variant>
      <vt:variant>
        <vt:i4>66</vt:i4>
      </vt:variant>
      <vt:variant>
        <vt:i4>0</vt:i4>
      </vt:variant>
      <vt:variant>
        <vt:i4>5</vt:i4>
      </vt:variant>
      <vt:variant>
        <vt:lpwstr>https://doi.org/10.1146/annurev.ento.51.110104.151107</vt:lpwstr>
      </vt:variant>
      <vt:variant>
        <vt:lpwstr/>
      </vt:variant>
      <vt:variant>
        <vt:i4>8192040</vt:i4>
      </vt:variant>
      <vt:variant>
        <vt:i4>63</vt:i4>
      </vt:variant>
      <vt:variant>
        <vt:i4>0</vt:i4>
      </vt:variant>
      <vt:variant>
        <vt:i4>5</vt:i4>
      </vt:variant>
      <vt:variant>
        <vt:lpwstr>https://doi.org/10.1146/annurev-phyto-080417-050133</vt:lpwstr>
      </vt:variant>
      <vt:variant>
        <vt:lpwstr/>
      </vt:variant>
      <vt:variant>
        <vt:i4>4522052</vt:i4>
      </vt:variant>
      <vt:variant>
        <vt:i4>60</vt:i4>
      </vt:variant>
      <vt:variant>
        <vt:i4>0</vt:i4>
      </vt:variant>
      <vt:variant>
        <vt:i4>5</vt:i4>
      </vt:variant>
      <vt:variant>
        <vt:lpwstr>https://doi.org/10.1016/j.foreco.2007.11.031</vt:lpwstr>
      </vt:variant>
      <vt:variant>
        <vt:lpwstr/>
      </vt:variant>
      <vt:variant>
        <vt:i4>3539043</vt:i4>
      </vt:variant>
      <vt:variant>
        <vt:i4>57</vt:i4>
      </vt:variant>
      <vt:variant>
        <vt:i4>0</vt:i4>
      </vt:variant>
      <vt:variant>
        <vt:i4>5</vt:i4>
      </vt:variant>
      <vt:variant>
        <vt:lpwstr>https://doi.org/10.1093/jee/toy188</vt:lpwstr>
      </vt:variant>
      <vt:variant>
        <vt:lpwstr/>
      </vt:variant>
      <vt:variant>
        <vt:i4>5439567</vt:i4>
      </vt:variant>
      <vt:variant>
        <vt:i4>54</vt:i4>
      </vt:variant>
      <vt:variant>
        <vt:i4>0</vt:i4>
      </vt:variant>
      <vt:variant>
        <vt:i4>5</vt:i4>
      </vt:variant>
      <vt:variant>
        <vt:lpwstr>https://doi.org/10.1146/annurev.ento.49.061802.123218</vt:lpwstr>
      </vt:variant>
      <vt:variant>
        <vt:lpwstr/>
      </vt:variant>
      <vt:variant>
        <vt:i4>6684732</vt:i4>
      </vt:variant>
      <vt:variant>
        <vt:i4>51</vt:i4>
      </vt:variant>
      <vt:variant>
        <vt:i4>0</vt:i4>
      </vt:variant>
      <vt:variant>
        <vt:i4>5</vt:i4>
      </vt:variant>
      <vt:variant>
        <vt:lpwstr>https://doi.org/10.1603/0013-8746(2008)101%5b769:ACOFST%5d2.0.CO;2</vt:lpwstr>
      </vt:variant>
      <vt:variant>
        <vt:lpwstr/>
      </vt:variant>
      <vt:variant>
        <vt:i4>2687092</vt:i4>
      </vt:variant>
      <vt:variant>
        <vt:i4>48</vt:i4>
      </vt:variant>
      <vt:variant>
        <vt:i4>0</vt:i4>
      </vt:variant>
      <vt:variant>
        <vt:i4>5</vt:i4>
      </vt:variant>
      <vt:variant>
        <vt:lpwstr>https://doi.org/10.1094/PDIS-02-11-0089</vt:lpwstr>
      </vt:variant>
      <vt:variant>
        <vt:lpwstr/>
      </vt:variant>
      <vt:variant>
        <vt:i4>7340095</vt:i4>
      </vt:variant>
      <vt:variant>
        <vt:i4>45</vt:i4>
      </vt:variant>
      <vt:variant>
        <vt:i4>0</vt:i4>
      </vt:variant>
      <vt:variant>
        <vt:i4>5</vt:i4>
      </vt:variant>
      <vt:variant>
        <vt:lpwstr>https://doi.org/10.2134/agronj2009.0183</vt:lpwstr>
      </vt:variant>
      <vt:variant>
        <vt:lpwstr/>
      </vt:variant>
      <vt:variant>
        <vt:i4>7667745</vt:i4>
      </vt:variant>
      <vt:variant>
        <vt:i4>42</vt:i4>
      </vt:variant>
      <vt:variant>
        <vt:i4>0</vt:i4>
      </vt:variant>
      <vt:variant>
        <vt:i4>5</vt:i4>
      </vt:variant>
      <vt:variant>
        <vt:lpwstr>https://doi.org/10.1093/ee/25.1.68</vt:lpwstr>
      </vt:variant>
      <vt:variant>
        <vt:lpwstr/>
      </vt:variant>
      <vt:variant>
        <vt:i4>5898256</vt:i4>
      </vt:variant>
      <vt:variant>
        <vt:i4>39</vt:i4>
      </vt:variant>
      <vt:variant>
        <vt:i4>0</vt:i4>
      </vt:variant>
      <vt:variant>
        <vt:i4>5</vt:i4>
      </vt:variant>
      <vt:variant>
        <vt:lpwstr>https://doi.org/10.1111/j.1752-4598.2009.00061.x</vt:lpwstr>
      </vt:variant>
      <vt:variant>
        <vt:lpwstr/>
      </vt:variant>
      <vt:variant>
        <vt:i4>2621488</vt:i4>
      </vt:variant>
      <vt:variant>
        <vt:i4>36</vt:i4>
      </vt:variant>
      <vt:variant>
        <vt:i4>0</vt:i4>
      </vt:variant>
      <vt:variant>
        <vt:i4>5</vt:i4>
      </vt:variant>
      <vt:variant>
        <vt:lpwstr>https://doi.org/10.1023/A:1007915408590</vt:lpwstr>
      </vt:variant>
      <vt:variant>
        <vt:lpwstr/>
      </vt:variant>
      <vt:variant>
        <vt:i4>6094920</vt:i4>
      </vt:variant>
      <vt:variant>
        <vt:i4>33</vt:i4>
      </vt:variant>
      <vt:variant>
        <vt:i4>0</vt:i4>
      </vt:variant>
      <vt:variant>
        <vt:i4>5</vt:i4>
      </vt:variant>
      <vt:variant>
        <vt:lpwstr>https://doi.org/10.1016/0167-8809(94)00534-L</vt:lpwstr>
      </vt:variant>
      <vt:variant>
        <vt:lpwstr/>
      </vt:variant>
      <vt:variant>
        <vt:i4>3473525</vt:i4>
      </vt:variant>
      <vt:variant>
        <vt:i4>30</vt:i4>
      </vt:variant>
      <vt:variant>
        <vt:i4>0</vt:i4>
      </vt:variant>
      <vt:variant>
        <vt:i4>5</vt:i4>
      </vt:variant>
      <vt:variant>
        <vt:lpwstr>https://doi.org/10.1111/1365-2664.12693</vt:lpwstr>
      </vt:variant>
      <vt:variant>
        <vt:lpwstr/>
      </vt:variant>
      <vt:variant>
        <vt:i4>5111884</vt:i4>
      </vt:variant>
      <vt:variant>
        <vt:i4>27</vt:i4>
      </vt:variant>
      <vt:variant>
        <vt:i4>0</vt:i4>
      </vt:variant>
      <vt:variant>
        <vt:i4>5</vt:i4>
      </vt:variant>
      <vt:variant>
        <vt:lpwstr>https://doi.org/10.1081/CSS-120030595</vt:lpwstr>
      </vt:variant>
      <vt:variant>
        <vt:lpwstr/>
      </vt:variant>
      <vt:variant>
        <vt:i4>6029402</vt:i4>
      </vt:variant>
      <vt:variant>
        <vt:i4>24</vt:i4>
      </vt:variant>
      <vt:variant>
        <vt:i4>0</vt:i4>
      </vt:variant>
      <vt:variant>
        <vt:i4>5</vt:i4>
      </vt:variant>
      <vt:variant>
        <vt:lpwstr>https://doi.org/10.1111/aab.12239</vt:lpwstr>
      </vt:variant>
      <vt:variant>
        <vt:lpwstr/>
      </vt:variant>
      <vt:variant>
        <vt:i4>5832792</vt:i4>
      </vt:variant>
      <vt:variant>
        <vt:i4>21</vt:i4>
      </vt:variant>
      <vt:variant>
        <vt:i4>0</vt:i4>
      </vt:variant>
      <vt:variant>
        <vt:i4>5</vt:i4>
      </vt:variant>
      <vt:variant>
        <vt:lpwstr>https://doi.org/10.1111/jen.12724</vt:lpwstr>
      </vt:variant>
      <vt:variant>
        <vt:lpwstr/>
      </vt:variant>
      <vt:variant>
        <vt:i4>1638490</vt:i4>
      </vt:variant>
      <vt:variant>
        <vt:i4>18</vt:i4>
      </vt:variant>
      <vt:variant>
        <vt:i4>0</vt:i4>
      </vt:variant>
      <vt:variant>
        <vt:i4>5</vt:i4>
      </vt:variant>
      <vt:variant>
        <vt:lpwstr>https://doi.org/10.1007/978-90-481-8601-3</vt:lpwstr>
      </vt:variant>
      <vt:variant>
        <vt:lpwstr/>
      </vt:variant>
      <vt:variant>
        <vt:i4>6225985</vt:i4>
      </vt:variant>
      <vt:variant>
        <vt:i4>15</vt:i4>
      </vt:variant>
      <vt:variant>
        <vt:i4>0</vt:i4>
      </vt:variant>
      <vt:variant>
        <vt:i4>5</vt:i4>
      </vt:variant>
      <vt:variant>
        <vt:lpwstr>https://doi.org/10.1002/ecy.2879</vt:lpwstr>
      </vt:variant>
      <vt:variant>
        <vt:lpwstr/>
      </vt:variant>
      <vt:variant>
        <vt:i4>5439554</vt:i4>
      </vt:variant>
      <vt:variant>
        <vt:i4>12</vt:i4>
      </vt:variant>
      <vt:variant>
        <vt:i4>0</vt:i4>
      </vt:variant>
      <vt:variant>
        <vt:i4>5</vt:i4>
      </vt:variant>
      <vt:variant>
        <vt:lpwstr>https://doi.org/10.1002/ecy.2449</vt:lpwstr>
      </vt:variant>
      <vt:variant>
        <vt:lpwstr/>
      </vt:variant>
      <vt:variant>
        <vt:i4>327756</vt:i4>
      </vt:variant>
      <vt:variant>
        <vt:i4>9</vt:i4>
      </vt:variant>
      <vt:variant>
        <vt:i4>0</vt:i4>
      </vt:variant>
      <vt:variant>
        <vt:i4>5</vt:i4>
      </vt:variant>
      <vt:variant>
        <vt:lpwstr>https://doi.org/10.1890/14-0250.1</vt:lpwstr>
      </vt:variant>
      <vt:variant>
        <vt:lpwstr/>
      </vt:variant>
      <vt:variant>
        <vt:i4>5242897</vt:i4>
      </vt:variant>
      <vt:variant>
        <vt:i4>6</vt:i4>
      </vt:variant>
      <vt:variant>
        <vt:i4>0</vt:i4>
      </vt:variant>
      <vt:variant>
        <vt:i4>5</vt:i4>
      </vt:variant>
      <vt:variant>
        <vt:lpwstr>https://doi.org/10.1046/j.0021-8901.2007.01332.x</vt:lpwstr>
      </vt:variant>
      <vt:variant>
        <vt:lpwstr/>
      </vt:variant>
      <vt:variant>
        <vt:i4>4915267</vt:i4>
      </vt:variant>
      <vt:variant>
        <vt:i4>3</vt:i4>
      </vt:variant>
      <vt:variant>
        <vt:i4>0</vt:i4>
      </vt:variant>
      <vt:variant>
        <vt:i4>5</vt:i4>
      </vt:variant>
      <vt:variant>
        <vt:lpwstr>https://doi.org/10.1371/journal.pone.0091678</vt:lpwstr>
      </vt:variant>
      <vt:variant>
        <vt:lpwstr/>
      </vt:variant>
      <vt:variant>
        <vt:i4>6160478</vt:i4>
      </vt:variant>
      <vt:variant>
        <vt:i4>0</vt:i4>
      </vt:variant>
      <vt:variant>
        <vt:i4>0</vt:i4>
      </vt:variant>
      <vt:variant>
        <vt:i4>5</vt:i4>
      </vt:variant>
      <vt:variant>
        <vt:lpwstr>https://doi.org/10.1046/j.1439-037X.1999.00249.x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Clark</dc:creator>
  <cp:keywords/>
  <dc:description/>
  <cp:lastModifiedBy>Liesl Oeller</cp:lastModifiedBy>
  <cp:revision>13</cp:revision>
  <dcterms:created xsi:type="dcterms:W3CDTF">2021-11-17T18:21:00Z</dcterms:created>
  <dcterms:modified xsi:type="dcterms:W3CDTF">2021-12-16T18:03:00Z</dcterms:modified>
</cp:coreProperties>
</file>